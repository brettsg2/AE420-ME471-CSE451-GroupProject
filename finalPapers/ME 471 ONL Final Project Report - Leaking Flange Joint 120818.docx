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92F72" w:rsidRPr="00992F72" w:rsidRDefault="00AB1A1E" w:rsidP="007900A8">
      <w:pPr>
        <w:pBdr>
          <w:bottom w:val="single" w:sz="12" w:space="1" w:color="auto"/>
        </w:pBdr>
        <w:rPr>
          <w:b/>
          <w:sz w:val="33"/>
          <w:szCs w:val="33"/>
        </w:rPr>
      </w:pPr>
      <w:r>
        <w:rPr>
          <w:b/>
          <w:sz w:val="33"/>
          <w:szCs w:val="33"/>
        </w:rPr>
        <w:t xml:space="preserve">Examination </w:t>
      </w:r>
      <w:r w:rsidR="00242207">
        <w:rPr>
          <w:b/>
          <w:sz w:val="33"/>
          <w:szCs w:val="33"/>
        </w:rPr>
        <w:t>of</w:t>
      </w:r>
      <w:r>
        <w:rPr>
          <w:b/>
          <w:sz w:val="33"/>
          <w:szCs w:val="33"/>
        </w:rPr>
        <w:t xml:space="preserve"> an externally loaded</w:t>
      </w:r>
      <w:r w:rsidR="00242207">
        <w:rPr>
          <w:b/>
          <w:sz w:val="33"/>
          <w:szCs w:val="33"/>
        </w:rPr>
        <w:t xml:space="preserve"> </w:t>
      </w:r>
      <w:r w:rsidR="00B17444">
        <w:rPr>
          <w:b/>
          <w:sz w:val="33"/>
          <w:szCs w:val="33"/>
        </w:rPr>
        <w:t xml:space="preserve">leaking </w:t>
      </w:r>
      <w:r w:rsidR="00242207">
        <w:rPr>
          <w:b/>
          <w:sz w:val="33"/>
          <w:szCs w:val="33"/>
        </w:rPr>
        <w:t xml:space="preserve">flange joint </w:t>
      </w:r>
      <w:r w:rsidR="00B17444">
        <w:rPr>
          <w:b/>
          <w:sz w:val="33"/>
          <w:szCs w:val="33"/>
        </w:rPr>
        <w:t xml:space="preserve">for leaking </w:t>
      </w:r>
      <w:r w:rsidR="00242207">
        <w:rPr>
          <w:b/>
          <w:sz w:val="33"/>
          <w:szCs w:val="33"/>
        </w:rPr>
        <w:t>using f</w:t>
      </w:r>
      <w:r w:rsidR="00992F72" w:rsidRPr="00992F72">
        <w:rPr>
          <w:b/>
          <w:sz w:val="33"/>
          <w:szCs w:val="33"/>
        </w:rPr>
        <w:t xml:space="preserve">inite </w:t>
      </w:r>
      <w:r w:rsidR="00242207">
        <w:rPr>
          <w:b/>
          <w:sz w:val="33"/>
          <w:szCs w:val="33"/>
        </w:rPr>
        <w:t>e</w:t>
      </w:r>
      <w:r w:rsidR="00992F72" w:rsidRPr="00992F72">
        <w:rPr>
          <w:b/>
          <w:sz w:val="33"/>
          <w:szCs w:val="33"/>
        </w:rPr>
        <w:t xml:space="preserve">lement </w:t>
      </w:r>
      <w:r w:rsidR="00242207">
        <w:rPr>
          <w:b/>
          <w:sz w:val="33"/>
          <w:szCs w:val="33"/>
        </w:rPr>
        <w:t>analysis</w:t>
      </w:r>
    </w:p>
    <w:p w:rsidR="00D21751" w:rsidRPr="00992F72" w:rsidRDefault="00992F72">
      <w:pPr>
        <w:rPr>
          <w:b/>
        </w:rPr>
      </w:pPr>
      <w:r w:rsidRPr="00992F72">
        <w:rPr>
          <w:b/>
        </w:rPr>
        <w:t xml:space="preserve">Sam Gilbert, </w:t>
      </w:r>
      <w:r w:rsidR="00266EDB">
        <w:rPr>
          <w:b/>
        </w:rPr>
        <w:t xml:space="preserve">Brian Hoover, </w:t>
      </w:r>
      <w:proofErr w:type="spellStart"/>
      <w:r w:rsidR="005569ED" w:rsidRPr="00992F72">
        <w:rPr>
          <w:b/>
        </w:rPr>
        <w:t>Chidhambara</w:t>
      </w:r>
      <w:proofErr w:type="spellEnd"/>
      <w:r w:rsidR="005569ED" w:rsidRPr="00992F72">
        <w:rPr>
          <w:b/>
        </w:rPr>
        <w:t xml:space="preserve"> </w:t>
      </w:r>
      <w:proofErr w:type="spellStart"/>
      <w:r w:rsidR="005569ED" w:rsidRPr="005C0B67">
        <w:rPr>
          <w:b/>
        </w:rPr>
        <w:t>Kalusulinga</w:t>
      </w:r>
      <w:proofErr w:type="spellEnd"/>
      <w:r w:rsidR="005569ED" w:rsidRPr="00992F72">
        <w:rPr>
          <w:b/>
        </w:rPr>
        <w:t xml:space="preserve">, </w:t>
      </w:r>
      <w:r w:rsidRPr="00992F72">
        <w:rPr>
          <w:b/>
        </w:rPr>
        <w:t xml:space="preserve">Michael Regan, </w:t>
      </w:r>
      <w:r w:rsidR="00242207">
        <w:t xml:space="preserve">and </w:t>
      </w:r>
      <w:r w:rsidRPr="00992F72">
        <w:rPr>
          <w:b/>
        </w:rPr>
        <w:t xml:space="preserve">Bijoy </w:t>
      </w:r>
      <w:proofErr w:type="spellStart"/>
      <w:r w:rsidRPr="00992F72">
        <w:rPr>
          <w:b/>
        </w:rPr>
        <w:t>Verghese</w:t>
      </w:r>
      <w:proofErr w:type="spellEnd"/>
    </w:p>
    <w:p w:rsidR="00D21751" w:rsidRDefault="0003446D">
      <w:r>
        <w:t>Department of Mechanical Engineering, University of Illinois at Urbana Champaign</w:t>
      </w:r>
    </w:p>
    <w:p w:rsidR="0003446D" w:rsidRDefault="0003446D"/>
    <w:p w:rsidR="00992F72" w:rsidRPr="00CB77AA" w:rsidRDefault="00992F72">
      <w:pPr>
        <w:rPr>
          <w:b/>
          <w:szCs w:val="30"/>
        </w:rPr>
      </w:pPr>
      <w:r w:rsidRPr="00CB77AA">
        <w:rPr>
          <w:b/>
          <w:szCs w:val="30"/>
        </w:rPr>
        <w:t>ABSTRACT</w:t>
      </w:r>
    </w:p>
    <w:p w:rsidR="00992F72" w:rsidRDefault="00992F72"/>
    <w:p w:rsidR="00AD756C" w:rsidRPr="005569ED" w:rsidRDefault="005569ED" w:rsidP="0069372D">
      <w:pPr>
        <w:jc w:val="both"/>
        <w:rPr>
          <w:sz w:val="22"/>
        </w:rPr>
      </w:pPr>
      <w:r w:rsidRPr="005569ED">
        <w:rPr>
          <w:sz w:val="21"/>
        </w:rPr>
        <w:t>Bolted flange joints heavily utilize gaskets to create a seal in pipelines.  Not only do gaskets experience high operating pressures and external loads, but also elemental exposure affects the integrity of the gasket seal. When seal performance fails, alternative flange joints must be examined.  This investigation explores the feasibility of replacing an existing spiral wound gasket on a flange joint with a ring type joint for high pressure pipelines evaluated with Abaqus and with author-created MATLAB FEM solver.</w:t>
      </w:r>
      <w:r w:rsidR="00AD756C" w:rsidRPr="005569ED">
        <w:rPr>
          <w:sz w:val="22"/>
        </w:rPr>
        <w:t xml:space="preserve">  </w:t>
      </w:r>
    </w:p>
    <w:p w:rsidR="0003446D" w:rsidRDefault="0003446D">
      <w:pPr>
        <w:sectPr w:rsidR="0003446D" w:rsidSect="006D28B2">
          <w:footerReference w:type="even" r:id="rId7"/>
          <w:footerReference w:type="default" r:id="rId8"/>
          <w:pgSz w:w="12240" w:h="15840"/>
          <w:pgMar w:top="1440" w:right="1440" w:bottom="1440" w:left="1440" w:header="720" w:footer="720" w:gutter="0"/>
          <w:cols w:space="720"/>
          <w:docGrid w:linePitch="360"/>
        </w:sectPr>
      </w:pPr>
    </w:p>
    <w:p w:rsidR="00AD756C" w:rsidRDefault="00AD756C"/>
    <w:p w:rsidR="0003446D" w:rsidRDefault="0003446D">
      <w:r w:rsidRPr="0003446D">
        <w:rPr>
          <w:b/>
        </w:rPr>
        <w:t>Keywords</w:t>
      </w:r>
      <w:r>
        <w:t>: flange joint, finite element analysis</w:t>
      </w:r>
    </w:p>
    <w:p w:rsidR="0003446D" w:rsidRDefault="0003446D"/>
    <w:p w:rsidR="0003446D" w:rsidRPr="0003446D" w:rsidRDefault="0003446D">
      <w:pPr>
        <w:rPr>
          <w:b/>
          <w:sz w:val="22"/>
        </w:rPr>
        <w:sectPr w:rsidR="0003446D" w:rsidRPr="0003446D" w:rsidSect="0003446D">
          <w:type w:val="continuous"/>
          <w:pgSz w:w="12240" w:h="15840"/>
          <w:pgMar w:top="1440" w:right="1440" w:bottom="1440" w:left="1440" w:header="720" w:footer="720" w:gutter="0"/>
          <w:cols w:space="720"/>
          <w:docGrid w:linePitch="360"/>
        </w:sectPr>
      </w:pPr>
    </w:p>
    <w:p w:rsidR="00992F72" w:rsidRPr="0003446D" w:rsidRDefault="00A42C4F">
      <w:pPr>
        <w:rPr>
          <w:b/>
          <w:sz w:val="21"/>
        </w:rPr>
      </w:pPr>
      <w:r w:rsidRPr="0003446D">
        <w:rPr>
          <w:b/>
          <w:sz w:val="22"/>
        </w:rPr>
        <w:t xml:space="preserve">1.0 </w:t>
      </w:r>
      <w:r w:rsidR="00992F72" w:rsidRPr="0003446D">
        <w:rPr>
          <w:b/>
          <w:sz w:val="22"/>
        </w:rPr>
        <w:t>Introduction</w:t>
      </w:r>
    </w:p>
    <w:p w:rsidR="00992F72" w:rsidRPr="0003446D" w:rsidRDefault="00992F72">
      <w:pPr>
        <w:rPr>
          <w:sz w:val="21"/>
        </w:rPr>
      </w:pPr>
    </w:p>
    <w:p w:rsidR="00676CD1" w:rsidRPr="0003446D" w:rsidRDefault="00676CD1" w:rsidP="0069372D">
      <w:pPr>
        <w:jc w:val="both"/>
        <w:rPr>
          <w:sz w:val="21"/>
        </w:rPr>
      </w:pPr>
      <w:r w:rsidRPr="0003446D">
        <w:rPr>
          <w:sz w:val="21"/>
        </w:rPr>
        <w:t xml:space="preserve">A leak in </w:t>
      </w:r>
      <w:r w:rsidR="00761BE6">
        <w:rPr>
          <w:sz w:val="21"/>
        </w:rPr>
        <w:t xml:space="preserve">the first joint, </w:t>
      </w:r>
      <w:r w:rsidRPr="0003446D">
        <w:rPr>
          <w:sz w:val="21"/>
        </w:rPr>
        <w:t xml:space="preserve">a </w:t>
      </w:r>
      <w:r w:rsidR="00761BE6">
        <w:rPr>
          <w:sz w:val="21"/>
        </w:rPr>
        <w:t xml:space="preserve">12” 900# RF </w:t>
      </w:r>
      <w:r w:rsidRPr="0003446D">
        <w:rPr>
          <w:sz w:val="21"/>
        </w:rPr>
        <w:t xml:space="preserve">flange joint was discovered in an offshore </w:t>
      </w:r>
      <w:r w:rsidR="002455F7">
        <w:rPr>
          <w:sz w:val="21"/>
        </w:rPr>
        <w:t>high-</w:t>
      </w:r>
      <w:r w:rsidR="003F7318" w:rsidRPr="0003446D">
        <w:rPr>
          <w:sz w:val="21"/>
        </w:rPr>
        <w:t xml:space="preserve">pressure </w:t>
      </w:r>
      <w:r w:rsidRPr="0003446D">
        <w:rPr>
          <w:sz w:val="21"/>
        </w:rPr>
        <w:t>gas pipeline feeding an onshore facility.  Investigation of the joint identified minor gas leakages in the joint’s spiral wound gas</w:t>
      </w:r>
      <w:r w:rsidR="003F7318" w:rsidRPr="0003446D">
        <w:rPr>
          <w:sz w:val="21"/>
        </w:rPr>
        <w:t>ket</w:t>
      </w:r>
      <w:r w:rsidR="003C76A3" w:rsidRPr="0003446D">
        <w:rPr>
          <w:sz w:val="21"/>
        </w:rPr>
        <w:t xml:space="preserve"> (Figure 1</w:t>
      </w:r>
      <w:r w:rsidR="00A134E0">
        <w:rPr>
          <w:sz w:val="21"/>
        </w:rPr>
        <w:t>.1</w:t>
      </w:r>
      <w:r w:rsidR="00761BE6">
        <w:rPr>
          <w:sz w:val="21"/>
        </w:rPr>
        <w:t>). A spiral wound gasket is not recommended to be utiliz</w:t>
      </w:r>
      <w:r w:rsidR="003F7318" w:rsidRPr="0003446D">
        <w:rPr>
          <w:sz w:val="21"/>
        </w:rPr>
        <w:t>ed under high pressures and high external loads</w:t>
      </w:r>
      <w:r w:rsidR="00761BE6">
        <w:rPr>
          <w:sz w:val="21"/>
        </w:rPr>
        <w:t xml:space="preserve"> by the American Petroleum Institute (API)</w:t>
      </w:r>
      <w:r w:rsidR="003F7318" w:rsidRPr="0003446D">
        <w:rPr>
          <w:sz w:val="21"/>
        </w:rPr>
        <w:t>.  An additional root cause of the gas leakage was identified as soil settlement across the pipeline, resulting in a high differential external load on the flange joint.  Although leakage risks were mitigated via reduction in gas operating pressure and the installation of a temporary clamp on the joint, a long-term solution was needed.</w:t>
      </w:r>
    </w:p>
    <w:p w:rsidR="003C76A3" w:rsidRPr="0003446D" w:rsidRDefault="003C76A3" w:rsidP="003C76A3">
      <w:pPr>
        <w:rPr>
          <w:sz w:val="21"/>
        </w:rPr>
      </w:pPr>
    </w:p>
    <w:p w:rsidR="003C76A3" w:rsidRPr="0003446D" w:rsidRDefault="003C76A3" w:rsidP="003C76A3">
      <w:pPr>
        <w:jc w:val="center"/>
        <w:rPr>
          <w:sz w:val="21"/>
        </w:rPr>
      </w:pPr>
      <w:r w:rsidRPr="0003446D">
        <w:rPr>
          <w:noProof/>
          <w:sz w:val="21"/>
        </w:rPr>
        <w:drawing>
          <wp:inline distT="0" distB="0" distL="0" distR="0" wp14:anchorId="67471DFD" wp14:editId="2E56616E">
            <wp:extent cx="2601310" cy="1434334"/>
            <wp:effectExtent l="0" t="0" r="2540" b="1270"/>
            <wp:docPr id="3" name="Picture 2">
              <a:extLst xmlns:a="http://schemas.openxmlformats.org/drawingml/2006/main">
                <a:ext uri="{FF2B5EF4-FFF2-40B4-BE49-F238E27FC236}">
                  <a16:creationId xmlns:a16="http://schemas.microsoft.com/office/drawing/2014/main" id="{67C73566-6A45-476E-9775-D3FBC24336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7C73566-6A45-476E-9775-D3FBC2433624}"/>
                        </a:ext>
                      </a:extLst>
                    </pic:cNvPr>
                    <pic:cNvPicPr>
                      <a:picLocks noChangeAspect="1"/>
                    </pic:cNvPicPr>
                  </pic:nvPicPr>
                  <pic:blipFill>
                    <a:blip r:embed="rId9"/>
                    <a:stretch>
                      <a:fillRect/>
                    </a:stretch>
                  </pic:blipFill>
                  <pic:spPr>
                    <a:xfrm>
                      <a:off x="0" y="0"/>
                      <a:ext cx="2669164" cy="1471748"/>
                    </a:xfrm>
                    <a:prstGeom prst="rect">
                      <a:avLst/>
                    </a:prstGeom>
                  </pic:spPr>
                </pic:pic>
              </a:graphicData>
            </a:graphic>
          </wp:inline>
        </w:drawing>
      </w:r>
    </w:p>
    <w:p w:rsidR="003C76A3" w:rsidRPr="00A40ABD" w:rsidRDefault="003C76A3" w:rsidP="003C76A3">
      <w:pPr>
        <w:jc w:val="center"/>
        <w:rPr>
          <w:sz w:val="18"/>
          <w:szCs w:val="18"/>
        </w:rPr>
      </w:pPr>
      <w:r w:rsidRPr="00A40ABD">
        <w:rPr>
          <w:sz w:val="18"/>
          <w:szCs w:val="18"/>
        </w:rPr>
        <w:t>Figure 1</w:t>
      </w:r>
      <w:r w:rsidR="00A134E0" w:rsidRPr="00A40ABD">
        <w:rPr>
          <w:sz w:val="18"/>
          <w:szCs w:val="18"/>
        </w:rPr>
        <w:t>.1</w:t>
      </w:r>
      <w:r w:rsidRPr="00A40ABD">
        <w:rPr>
          <w:sz w:val="18"/>
          <w:szCs w:val="18"/>
        </w:rPr>
        <w:t>: Model representation of existing joint and its spiral wound gasket</w:t>
      </w:r>
    </w:p>
    <w:p w:rsidR="003C76A3" w:rsidRPr="0003446D" w:rsidRDefault="003C76A3" w:rsidP="003C76A3">
      <w:pPr>
        <w:jc w:val="center"/>
        <w:rPr>
          <w:sz w:val="21"/>
        </w:rPr>
      </w:pPr>
      <w:r w:rsidRPr="0003446D">
        <w:rPr>
          <w:noProof/>
          <w:sz w:val="21"/>
        </w:rPr>
        <w:drawing>
          <wp:inline distT="0" distB="0" distL="0" distR="0" wp14:anchorId="42E48FBA" wp14:editId="556AB972">
            <wp:extent cx="2467304" cy="1685234"/>
            <wp:effectExtent l="0" t="0" r="0" b="4445"/>
            <wp:docPr id="12" name="Picture 11">
              <a:extLst xmlns:a="http://schemas.openxmlformats.org/drawingml/2006/main">
                <a:ext uri="{FF2B5EF4-FFF2-40B4-BE49-F238E27FC236}">
                  <a16:creationId xmlns:a16="http://schemas.microsoft.com/office/drawing/2014/main" id="{84F5BAE9-4C62-42FF-AB91-BBC1156FF7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4F5BAE9-4C62-42FF-AB91-BBC1156FF7C0}"/>
                        </a:ext>
                      </a:extLst>
                    </pic:cNvPr>
                    <pic:cNvPicPr>
                      <a:picLocks noChangeAspect="1"/>
                    </pic:cNvPicPr>
                  </pic:nvPicPr>
                  <pic:blipFill>
                    <a:blip r:embed="rId10"/>
                    <a:stretch>
                      <a:fillRect/>
                    </a:stretch>
                  </pic:blipFill>
                  <pic:spPr>
                    <a:xfrm>
                      <a:off x="0" y="0"/>
                      <a:ext cx="2524740" cy="1724464"/>
                    </a:xfrm>
                    <a:prstGeom prst="rect">
                      <a:avLst/>
                    </a:prstGeom>
                  </pic:spPr>
                </pic:pic>
              </a:graphicData>
            </a:graphic>
          </wp:inline>
        </w:drawing>
      </w:r>
    </w:p>
    <w:p w:rsidR="003C76A3" w:rsidRPr="00A40ABD" w:rsidRDefault="003C76A3" w:rsidP="003C76A3">
      <w:pPr>
        <w:jc w:val="center"/>
        <w:rPr>
          <w:sz w:val="18"/>
          <w:szCs w:val="18"/>
        </w:rPr>
      </w:pPr>
      <w:r w:rsidRPr="00A40ABD">
        <w:rPr>
          <w:sz w:val="18"/>
          <w:szCs w:val="18"/>
        </w:rPr>
        <w:t xml:space="preserve">Figure </w:t>
      </w:r>
      <w:r w:rsidR="00A134E0" w:rsidRPr="00A40ABD">
        <w:rPr>
          <w:sz w:val="18"/>
          <w:szCs w:val="18"/>
        </w:rPr>
        <w:t>1.</w:t>
      </w:r>
      <w:r w:rsidRPr="00A40ABD">
        <w:rPr>
          <w:sz w:val="18"/>
          <w:szCs w:val="18"/>
        </w:rPr>
        <w:t>2: Close-up of model representation of existing spiral wound gasket</w:t>
      </w:r>
    </w:p>
    <w:p w:rsidR="003C76A3" w:rsidRPr="0003446D" w:rsidRDefault="003C76A3" w:rsidP="00676CD1">
      <w:pPr>
        <w:rPr>
          <w:sz w:val="21"/>
        </w:rPr>
      </w:pPr>
    </w:p>
    <w:p w:rsidR="003C76A3" w:rsidRPr="0003446D" w:rsidRDefault="003F7318" w:rsidP="0069372D">
      <w:pPr>
        <w:jc w:val="both"/>
        <w:rPr>
          <w:sz w:val="21"/>
        </w:rPr>
      </w:pPr>
      <w:r w:rsidRPr="0003446D">
        <w:rPr>
          <w:sz w:val="21"/>
        </w:rPr>
        <w:t xml:space="preserve">This investigation explores the feasibility of replacing the existing flange joint </w:t>
      </w:r>
      <w:r w:rsidR="003C76A3" w:rsidRPr="0003446D">
        <w:rPr>
          <w:sz w:val="21"/>
        </w:rPr>
        <w:t xml:space="preserve">and its existing spiral wound gasket (Figure </w:t>
      </w:r>
      <w:r w:rsidR="00A134E0">
        <w:rPr>
          <w:sz w:val="21"/>
        </w:rPr>
        <w:t>1.</w:t>
      </w:r>
      <w:r w:rsidR="003C76A3" w:rsidRPr="0003446D">
        <w:rPr>
          <w:sz w:val="21"/>
        </w:rPr>
        <w:t xml:space="preserve">2) </w:t>
      </w:r>
      <w:r w:rsidRPr="0003446D">
        <w:rPr>
          <w:sz w:val="21"/>
        </w:rPr>
        <w:t xml:space="preserve">with a </w:t>
      </w:r>
      <w:r w:rsidR="003C76A3" w:rsidRPr="0003446D">
        <w:rPr>
          <w:sz w:val="21"/>
        </w:rPr>
        <w:t>ring type joint</w:t>
      </w:r>
      <w:r w:rsidR="00584B11" w:rsidRPr="0003446D">
        <w:rPr>
          <w:sz w:val="21"/>
        </w:rPr>
        <w:t xml:space="preserve"> (Figure </w:t>
      </w:r>
      <w:r w:rsidR="00A134E0">
        <w:rPr>
          <w:sz w:val="21"/>
        </w:rPr>
        <w:t>1.</w:t>
      </w:r>
      <w:r w:rsidR="00584B11" w:rsidRPr="0003446D">
        <w:rPr>
          <w:sz w:val="21"/>
        </w:rPr>
        <w:t>3)</w:t>
      </w:r>
      <w:r w:rsidR="003C76A3" w:rsidRPr="0003446D">
        <w:rPr>
          <w:sz w:val="21"/>
        </w:rPr>
        <w:t xml:space="preserve">.  </w:t>
      </w:r>
    </w:p>
    <w:p w:rsidR="003C76A3" w:rsidRPr="0003446D" w:rsidRDefault="003C76A3" w:rsidP="00676CD1">
      <w:pPr>
        <w:rPr>
          <w:sz w:val="21"/>
        </w:rPr>
      </w:pPr>
    </w:p>
    <w:p w:rsidR="003C76A3" w:rsidRPr="0003446D" w:rsidRDefault="00584B11" w:rsidP="00584B11">
      <w:pPr>
        <w:jc w:val="center"/>
        <w:rPr>
          <w:sz w:val="21"/>
        </w:rPr>
      </w:pPr>
      <w:r w:rsidRPr="0003446D">
        <w:rPr>
          <w:noProof/>
          <w:sz w:val="21"/>
        </w:rPr>
        <w:drawing>
          <wp:inline distT="0" distB="0" distL="0" distR="0" wp14:anchorId="19471995" wp14:editId="57AD1902">
            <wp:extent cx="2435772" cy="1757300"/>
            <wp:effectExtent l="0" t="0" r="3175" b="0"/>
            <wp:docPr id="7" name="Picture 6">
              <a:extLst xmlns:a="http://schemas.openxmlformats.org/drawingml/2006/main">
                <a:ext uri="{FF2B5EF4-FFF2-40B4-BE49-F238E27FC236}">
                  <a16:creationId xmlns:a16="http://schemas.microsoft.com/office/drawing/2014/main" id="{B5DAC1F3-3A9E-4A05-B6CF-E6674F95D372}"/>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5DAC1F3-3A9E-4A05-B6CF-E6674F95D372}"/>
                        </a:ext>
                      </a:extLst>
                    </pic:cNvPr>
                    <pic:cNvPicPr/>
                  </pic:nvPicPr>
                  <pic:blipFill rotWithShape="1">
                    <a:blip r:embed="rId11"/>
                    <a:srcRect t="7303" r="20427" b="4158"/>
                    <a:stretch/>
                  </pic:blipFill>
                  <pic:spPr bwMode="auto">
                    <a:xfrm>
                      <a:off x="0" y="0"/>
                      <a:ext cx="2453000" cy="1769729"/>
                    </a:xfrm>
                    <a:prstGeom prst="rect">
                      <a:avLst/>
                    </a:prstGeom>
                    <a:ln>
                      <a:noFill/>
                    </a:ln>
                    <a:extLst>
                      <a:ext uri="{53640926-AAD7-44D8-BBD7-CCE9431645EC}">
                        <a14:shadowObscured xmlns:a14="http://schemas.microsoft.com/office/drawing/2010/main"/>
                      </a:ext>
                    </a:extLst>
                  </pic:spPr>
                </pic:pic>
              </a:graphicData>
            </a:graphic>
          </wp:inline>
        </w:drawing>
      </w:r>
    </w:p>
    <w:p w:rsidR="003C76A3" w:rsidRPr="00A40ABD" w:rsidRDefault="00584B11" w:rsidP="00584B11">
      <w:pPr>
        <w:jc w:val="center"/>
        <w:rPr>
          <w:sz w:val="18"/>
          <w:szCs w:val="18"/>
        </w:rPr>
      </w:pPr>
      <w:r w:rsidRPr="00A40ABD">
        <w:rPr>
          <w:sz w:val="18"/>
          <w:szCs w:val="18"/>
        </w:rPr>
        <w:t xml:space="preserve">Figure </w:t>
      </w:r>
      <w:r w:rsidR="00A134E0" w:rsidRPr="00A40ABD">
        <w:rPr>
          <w:sz w:val="18"/>
          <w:szCs w:val="18"/>
        </w:rPr>
        <w:t>1.</w:t>
      </w:r>
      <w:r w:rsidRPr="00A40ABD">
        <w:rPr>
          <w:sz w:val="18"/>
          <w:szCs w:val="18"/>
        </w:rPr>
        <w:t>3: Proposed ring type flange joint</w:t>
      </w:r>
    </w:p>
    <w:p w:rsidR="00761BE6" w:rsidRDefault="003C76A3" w:rsidP="0069372D">
      <w:pPr>
        <w:jc w:val="both"/>
        <w:rPr>
          <w:ins w:id="0" w:author="Michael Regan" w:date="2018-12-07T22:47:00Z"/>
          <w:sz w:val="21"/>
        </w:rPr>
      </w:pPr>
      <w:r w:rsidRPr="0003446D">
        <w:rPr>
          <w:sz w:val="21"/>
        </w:rPr>
        <w:t>The pipeline runs over a hundred kilometers in length and is 12” in diameter.</w:t>
      </w:r>
      <w:r w:rsidR="00A42C4F" w:rsidRPr="0003446D">
        <w:rPr>
          <w:sz w:val="21"/>
        </w:rPr>
        <w:t xml:space="preserve">  The m</w:t>
      </w:r>
      <w:r w:rsidR="00A420F1" w:rsidRPr="0003446D">
        <w:rPr>
          <w:sz w:val="21"/>
        </w:rPr>
        <w:t xml:space="preserve">inor gas leakage was observed at </w:t>
      </w:r>
      <w:r w:rsidR="00A42C4F" w:rsidRPr="0003446D">
        <w:rPr>
          <w:sz w:val="21"/>
        </w:rPr>
        <w:t xml:space="preserve">an </w:t>
      </w:r>
      <w:r w:rsidR="00A420F1" w:rsidRPr="0003446D">
        <w:rPr>
          <w:sz w:val="21"/>
        </w:rPr>
        <w:t xml:space="preserve">operating pressure of 60 bar.  Further reduction of </w:t>
      </w:r>
      <w:r w:rsidR="00A42C4F" w:rsidRPr="0003446D">
        <w:rPr>
          <w:sz w:val="21"/>
        </w:rPr>
        <w:t xml:space="preserve">the </w:t>
      </w:r>
      <w:r w:rsidR="00A420F1" w:rsidRPr="0003446D">
        <w:rPr>
          <w:sz w:val="21"/>
        </w:rPr>
        <w:t xml:space="preserve">operating pressure to 40 bar initially indicated no further </w:t>
      </w:r>
      <w:r w:rsidR="00A420F1" w:rsidRPr="0003446D">
        <w:rPr>
          <w:sz w:val="21"/>
        </w:rPr>
        <w:lastRenderedPageBreak/>
        <w:t xml:space="preserve">leakage, however during verification, gas leakage </w:t>
      </w:r>
      <w:r w:rsidR="00A42C4F" w:rsidRPr="0003446D">
        <w:rPr>
          <w:sz w:val="21"/>
        </w:rPr>
        <w:t xml:space="preserve">was </w:t>
      </w:r>
      <w:r w:rsidR="00A420F1" w:rsidRPr="0003446D">
        <w:rPr>
          <w:sz w:val="21"/>
        </w:rPr>
        <w:t>still observed at 29.6 bar operating pressure.</w:t>
      </w:r>
      <w:ins w:id="1" w:author="Michael Regan" w:date="2018-12-07T22:47:00Z">
        <w:r w:rsidR="00761BE6">
          <w:rPr>
            <w:sz w:val="21"/>
          </w:rPr>
          <w:t xml:space="preserve"> Presently, the plant operat</w:t>
        </w:r>
      </w:ins>
      <w:ins w:id="2" w:author="Michael Regan" w:date="2018-12-07T22:49:00Z">
        <w:r w:rsidR="00761BE6">
          <w:rPr>
            <w:sz w:val="21"/>
          </w:rPr>
          <w:t>es</w:t>
        </w:r>
      </w:ins>
      <w:ins w:id="3" w:author="Michael Regan" w:date="2018-12-07T22:47:00Z">
        <w:r w:rsidR="00761BE6">
          <w:rPr>
            <w:sz w:val="21"/>
          </w:rPr>
          <w:t xml:space="preserve"> at 30 </w:t>
        </w:r>
        <w:proofErr w:type="spellStart"/>
        <w:r w:rsidR="00761BE6">
          <w:rPr>
            <w:sz w:val="21"/>
          </w:rPr>
          <w:t>barg</w:t>
        </w:r>
        <w:proofErr w:type="spellEnd"/>
        <w:r w:rsidR="00761BE6">
          <w:rPr>
            <w:sz w:val="21"/>
          </w:rPr>
          <w:t xml:space="preserve"> with a clamp on the flange joint.  </w:t>
        </w:r>
      </w:ins>
    </w:p>
    <w:p w:rsidR="00761BE6" w:rsidRDefault="00761BE6" w:rsidP="0069372D">
      <w:pPr>
        <w:jc w:val="both"/>
        <w:rPr>
          <w:ins w:id="4" w:author="Michael Regan" w:date="2018-12-07T22:49:00Z"/>
          <w:sz w:val="21"/>
        </w:rPr>
      </w:pPr>
      <w:ins w:id="5" w:author="Michael Regan" w:date="2018-12-07T22:48:00Z">
        <w:r>
          <w:rPr>
            <w:sz w:val="21"/>
          </w:rPr>
          <w:t xml:space="preserve">In addition, this study explores the API RP 14E </w:t>
        </w:r>
        <w:r w:rsidRPr="00712B44">
          <w:rPr>
            <w:sz w:val="21"/>
            <w:highlight w:val="yellow"/>
            <w:rPrChange w:id="6" w:author="Michael Regan" w:date="2018-12-08T00:02:00Z">
              <w:rPr>
                <w:sz w:val="21"/>
              </w:rPr>
            </w:rPrChange>
          </w:rPr>
          <w:t>[x]</w:t>
        </w:r>
        <w:r>
          <w:rPr>
            <w:sz w:val="21"/>
          </w:rPr>
          <w:t xml:space="preserve"> recommendation for the </w:t>
        </w:r>
      </w:ins>
      <w:ins w:id="7" w:author="Michael Regan" w:date="2018-12-07T22:49:00Z">
        <w:r>
          <w:rPr>
            <w:sz w:val="21"/>
          </w:rPr>
          <w:t>u</w:t>
        </w:r>
      </w:ins>
      <w:ins w:id="8" w:author="Michael Regan" w:date="2018-12-07T22:48:00Z">
        <w:r>
          <w:rPr>
            <w:sz w:val="21"/>
          </w:rPr>
          <w:t>se of ring type joints in high pressure joints as a permanent solution for the onshore upstream facility</w:t>
        </w:r>
      </w:ins>
      <w:ins w:id="9" w:author="Michael Regan" w:date="2018-12-07T22:49:00Z">
        <w:r>
          <w:rPr>
            <w:sz w:val="21"/>
          </w:rPr>
          <w:t>. A comparison between the raised face and ring type joint (RTJ) was made under the same loading conditions simulating the actual load the joint is subjected to.  This report will be used as a justification for the costly permanent modification proposed to the site team.</w:t>
        </w:r>
      </w:ins>
    </w:p>
    <w:p w:rsidR="00761BE6" w:rsidRDefault="00761BE6" w:rsidP="0069372D">
      <w:pPr>
        <w:jc w:val="both"/>
        <w:rPr>
          <w:ins w:id="10" w:author="Michael Regan" w:date="2018-12-07T22:50:00Z"/>
          <w:sz w:val="21"/>
        </w:rPr>
      </w:pPr>
    </w:p>
    <w:p w:rsidR="005254C2" w:rsidRDefault="005254C2">
      <w:pPr>
        <w:rPr>
          <w:ins w:id="11" w:author="Sam Gilbert" w:date="2018-12-08T08:12:00Z"/>
          <w:b/>
          <w:sz w:val="22"/>
        </w:rPr>
      </w:pPr>
      <w:ins w:id="12" w:author="Sam Gilbert" w:date="2018-12-08T08:08:00Z">
        <w:r>
          <w:rPr>
            <w:b/>
            <w:sz w:val="22"/>
          </w:rPr>
          <w:t>Additionally, a finite element solver was writte</w:t>
        </w:r>
      </w:ins>
      <w:ins w:id="13" w:author="Sam Gilbert" w:date="2018-12-08T08:09:00Z">
        <w:r>
          <w:rPr>
            <w:b/>
            <w:sz w:val="22"/>
          </w:rPr>
          <w:t>n in MATLAB to</w:t>
        </w:r>
      </w:ins>
      <w:ins w:id="14" w:author="Sam Gilbert" w:date="2018-12-08T08:10:00Z">
        <w:r>
          <w:rPr>
            <w:b/>
            <w:sz w:val="22"/>
          </w:rPr>
          <w:t xml:space="preserve"> compare to a two-dimensional </w:t>
        </w:r>
      </w:ins>
      <w:ins w:id="15" w:author="Sam Gilbert" w:date="2018-12-08T08:15:00Z">
        <w:r>
          <w:rPr>
            <w:b/>
            <w:sz w:val="22"/>
          </w:rPr>
          <w:t>model of the flange under the loading of the bold</w:t>
        </w:r>
      </w:ins>
      <w:ins w:id="16" w:author="Sam Gilbert" w:date="2018-12-08T08:10:00Z">
        <w:r>
          <w:rPr>
            <w:b/>
            <w:sz w:val="22"/>
          </w:rPr>
          <w:t xml:space="preserve">.  </w:t>
        </w:r>
      </w:ins>
      <w:ins w:id="17" w:author="Sam Gilbert" w:date="2018-12-08T08:15:00Z">
        <w:r>
          <w:rPr>
            <w:b/>
            <w:sz w:val="22"/>
          </w:rPr>
          <w:t>After exporting the sketch from Abaqus a m</w:t>
        </w:r>
      </w:ins>
      <w:ins w:id="18" w:author="Sam Gilbert" w:date="2018-12-08T08:10:00Z">
        <w:r>
          <w:rPr>
            <w:b/>
            <w:sz w:val="22"/>
          </w:rPr>
          <w:t xml:space="preserve">esh was generated </w:t>
        </w:r>
      </w:ins>
      <w:ins w:id="19" w:author="Sam Gilbert" w:date="2018-12-08T08:11:00Z">
        <w:r>
          <w:rPr>
            <w:b/>
            <w:sz w:val="22"/>
          </w:rPr>
          <w:t>with GMSH</w:t>
        </w:r>
      </w:ins>
      <w:ins w:id="20" w:author="Sam Gilbert" w:date="2018-12-08T08:15:00Z">
        <w:r>
          <w:rPr>
            <w:b/>
            <w:sz w:val="22"/>
          </w:rPr>
          <w:t>,</w:t>
        </w:r>
      </w:ins>
      <w:ins w:id="21" w:author="Sam Gilbert" w:date="2018-12-08T08:11:00Z">
        <w:r>
          <w:rPr>
            <w:b/>
            <w:sz w:val="22"/>
          </w:rPr>
          <w:t xml:space="preserve"> and </w:t>
        </w:r>
      </w:ins>
      <w:ins w:id="22" w:author="Sam Gilbert" w:date="2018-12-08T08:12:00Z">
        <w:r>
          <w:rPr>
            <w:b/>
            <w:sz w:val="22"/>
          </w:rPr>
          <w:t>the displacements evaluated were comparable to the results of the similar problem in Abaqus.</w:t>
        </w:r>
      </w:ins>
    </w:p>
    <w:p w:rsidR="00A42C4F" w:rsidRDefault="005254C2">
      <w:pPr>
        <w:rPr>
          <w:b/>
          <w:sz w:val="22"/>
        </w:rPr>
      </w:pPr>
      <w:ins w:id="23" w:author="Sam Gilbert" w:date="2018-12-08T08:11:00Z">
        <w:r>
          <w:rPr>
            <w:b/>
            <w:sz w:val="22"/>
          </w:rPr>
          <w:t xml:space="preserve"> </w:t>
        </w:r>
      </w:ins>
    </w:p>
    <w:p w:rsidR="005E4E94" w:rsidRPr="0003446D" w:rsidRDefault="005E4E94" w:rsidP="005E4E94">
      <w:pPr>
        <w:tabs>
          <w:tab w:val="left" w:pos="1951"/>
        </w:tabs>
        <w:rPr>
          <w:b/>
          <w:sz w:val="22"/>
          <w:szCs w:val="26"/>
        </w:rPr>
      </w:pPr>
      <w:r>
        <w:rPr>
          <w:b/>
          <w:sz w:val="22"/>
          <w:szCs w:val="26"/>
        </w:rPr>
        <w:t>2</w:t>
      </w:r>
      <w:r w:rsidRPr="0003446D">
        <w:rPr>
          <w:b/>
          <w:sz w:val="22"/>
          <w:szCs w:val="26"/>
        </w:rPr>
        <w:t>.0 Geometry</w:t>
      </w:r>
    </w:p>
    <w:p w:rsidR="005569ED" w:rsidRPr="00A7573E" w:rsidRDefault="005569ED" w:rsidP="005569ED">
      <w:pPr>
        <w:jc w:val="both"/>
        <w:rPr>
          <w:sz w:val="21"/>
          <w:szCs w:val="21"/>
        </w:rPr>
      </w:pPr>
      <w:r w:rsidRPr="00A7573E">
        <w:rPr>
          <w:sz w:val="21"/>
          <w:szCs w:val="21"/>
        </w:rPr>
        <w:t xml:space="preserve">Two types of geometries were used for analysis, </w:t>
      </w:r>
      <w:proofErr w:type="spellStart"/>
      <w:r w:rsidRPr="00A7573E">
        <w:rPr>
          <w:sz w:val="21"/>
          <w:szCs w:val="21"/>
        </w:rPr>
        <w:t>i</w:t>
      </w:r>
      <w:proofErr w:type="spellEnd"/>
      <w:r w:rsidRPr="00A7573E">
        <w:rPr>
          <w:sz w:val="21"/>
          <w:szCs w:val="21"/>
        </w:rPr>
        <w:t xml:space="preserve">) Raised face flange ii) Ring groove type flange. The geometry of the 12” 900# flange dimensions was based on reference [1].  CGI style spiral wounded gasket dimensions and oval type ring gasket R-57 dimensions are taken from reference [2]. The basic minor diameter of the 1-3/8” bolt diameter was used for analysis. Also, 1-3/8” nut minimum across flat dimension used to simplify the shape from hexagonal to circular. The component geometries shown in Figure 1 and 2 were simplified in Abaqus to help in the preparation of a well-structured mesh. This typically involved removal of cosmetic and non‐structurally significant features such as small chamfers and fillet radii in noncritical regions. As this is axis symmetric model and to reduce the analysis complexity and computational time, </w:t>
      </w:r>
      <w:r w:rsidRPr="00761BE6">
        <w:rPr>
          <w:sz w:val="21"/>
          <w:szCs w:val="21"/>
          <w:rPrChange w:id="24" w:author="Michael Regan" w:date="2018-12-07T22:50:00Z">
            <w:rPr>
              <w:color w:val="FF0000"/>
              <w:sz w:val="21"/>
              <w:szCs w:val="21"/>
            </w:rPr>
          </w:rPrChange>
        </w:rPr>
        <w:t>1/</w:t>
      </w:r>
      <w:ins w:id="25" w:author="Michael Regan" w:date="2018-12-07T22:50:00Z">
        <w:r w:rsidR="00761BE6" w:rsidRPr="00761BE6">
          <w:rPr>
            <w:sz w:val="21"/>
            <w:szCs w:val="21"/>
            <w:rPrChange w:id="26" w:author="Michael Regan" w:date="2018-12-07T22:50:00Z">
              <w:rPr>
                <w:color w:val="FF0000"/>
                <w:sz w:val="21"/>
                <w:szCs w:val="21"/>
              </w:rPr>
            </w:rPrChange>
          </w:rPr>
          <w:t>4</w:t>
        </w:r>
      </w:ins>
      <w:del w:id="27" w:author="Michael Regan" w:date="2018-12-07T22:50:00Z">
        <w:r w:rsidRPr="00761BE6" w:rsidDel="00761BE6">
          <w:rPr>
            <w:sz w:val="21"/>
            <w:szCs w:val="21"/>
            <w:rPrChange w:id="28" w:author="Michael Regan" w:date="2018-12-07T22:50:00Z">
              <w:rPr>
                <w:color w:val="FF0000"/>
                <w:sz w:val="21"/>
                <w:szCs w:val="21"/>
              </w:rPr>
            </w:rPrChange>
          </w:rPr>
          <w:delText>2</w:delText>
        </w:r>
      </w:del>
      <w:r w:rsidRPr="00761BE6">
        <w:rPr>
          <w:sz w:val="21"/>
          <w:szCs w:val="21"/>
          <w:rPrChange w:id="29" w:author="Michael Regan" w:date="2018-12-07T22:50:00Z">
            <w:rPr>
              <w:color w:val="FF0000"/>
              <w:sz w:val="21"/>
              <w:szCs w:val="21"/>
            </w:rPr>
          </w:rPrChange>
        </w:rPr>
        <w:t>0th</w:t>
      </w:r>
      <w:r w:rsidRPr="00761BE6">
        <w:rPr>
          <w:sz w:val="21"/>
          <w:szCs w:val="21"/>
        </w:rPr>
        <w:t xml:space="preserve"> </w:t>
      </w:r>
      <w:r w:rsidRPr="00A7573E">
        <w:rPr>
          <w:sz w:val="21"/>
          <w:szCs w:val="21"/>
        </w:rPr>
        <w:t>of geometry and loading was utilized. Commercial software Abaqus (teaching version) has been used as a finite element solver.</w:t>
      </w:r>
    </w:p>
    <w:p w:rsidR="005569ED" w:rsidRPr="00A7573E" w:rsidRDefault="005569ED" w:rsidP="005569ED">
      <w:pPr>
        <w:jc w:val="both"/>
        <w:rPr>
          <w:sz w:val="21"/>
          <w:szCs w:val="21"/>
        </w:rPr>
      </w:pPr>
    </w:p>
    <w:p w:rsidR="005569ED" w:rsidRPr="00A7573E" w:rsidRDefault="005569ED" w:rsidP="005569ED">
      <w:pPr>
        <w:jc w:val="center"/>
        <w:rPr>
          <w:rFonts w:ascii="Arial" w:hAnsi="Arial" w:cs="Arial"/>
          <w:sz w:val="21"/>
          <w:szCs w:val="21"/>
        </w:rPr>
      </w:pPr>
      <w:r w:rsidRPr="00A7573E">
        <w:rPr>
          <w:noProof/>
          <w:sz w:val="21"/>
          <w:szCs w:val="21"/>
        </w:rPr>
        <w:drawing>
          <wp:inline distT="0" distB="0" distL="0" distR="0" wp14:anchorId="3B19DD03" wp14:editId="6A4090FB">
            <wp:extent cx="1576316" cy="1461707"/>
            <wp:effectExtent l="0" t="0" r="508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76316" cy="1461707"/>
                    </a:xfrm>
                    <a:prstGeom prst="rect">
                      <a:avLst/>
                    </a:prstGeom>
                  </pic:spPr>
                </pic:pic>
              </a:graphicData>
            </a:graphic>
          </wp:inline>
        </w:drawing>
      </w:r>
    </w:p>
    <w:p w:rsidR="005569ED" w:rsidRPr="00A7573E" w:rsidRDefault="005569ED" w:rsidP="00A7573E">
      <w:pPr>
        <w:spacing w:after="160"/>
        <w:jc w:val="center"/>
        <w:rPr>
          <w:sz w:val="18"/>
          <w:szCs w:val="21"/>
        </w:rPr>
      </w:pPr>
      <w:r w:rsidRPr="00A7573E">
        <w:rPr>
          <w:sz w:val="18"/>
          <w:szCs w:val="21"/>
        </w:rPr>
        <w:t>Figure 2.1: Raised face flange model</w:t>
      </w:r>
    </w:p>
    <w:p w:rsidR="005569ED" w:rsidRPr="00A7573E" w:rsidRDefault="005569ED" w:rsidP="005569ED">
      <w:pPr>
        <w:jc w:val="center"/>
        <w:rPr>
          <w:rFonts w:ascii="Arial" w:hAnsi="Arial" w:cs="Arial"/>
          <w:sz w:val="21"/>
          <w:szCs w:val="21"/>
        </w:rPr>
      </w:pPr>
      <w:r w:rsidRPr="00A7573E">
        <w:rPr>
          <w:noProof/>
          <w:sz w:val="21"/>
          <w:szCs w:val="21"/>
        </w:rPr>
        <w:drawing>
          <wp:inline distT="0" distB="0" distL="0" distR="0" wp14:anchorId="4A06E5AB" wp14:editId="05A5ADF6">
            <wp:extent cx="1548333" cy="143026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61784" cy="1442691"/>
                    </a:xfrm>
                    <a:prstGeom prst="rect">
                      <a:avLst/>
                    </a:prstGeom>
                  </pic:spPr>
                </pic:pic>
              </a:graphicData>
            </a:graphic>
          </wp:inline>
        </w:drawing>
      </w:r>
    </w:p>
    <w:p w:rsidR="005569ED" w:rsidRPr="00A7573E" w:rsidRDefault="005569ED" w:rsidP="005569ED">
      <w:pPr>
        <w:jc w:val="center"/>
        <w:rPr>
          <w:sz w:val="21"/>
          <w:szCs w:val="21"/>
        </w:rPr>
      </w:pPr>
      <w:r w:rsidRPr="00A7573E">
        <w:rPr>
          <w:sz w:val="18"/>
          <w:szCs w:val="21"/>
        </w:rPr>
        <w:t>Figure 2.2: Ring type joint flange model</w:t>
      </w:r>
    </w:p>
    <w:p w:rsidR="005569ED" w:rsidRPr="00A7573E" w:rsidRDefault="005569ED" w:rsidP="005569ED">
      <w:pPr>
        <w:jc w:val="center"/>
        <w:rPr>
          <w:sz w:val="21"/>
          <w:szCs w:val="21"/>
        </w:rPr>
      </w:pPr>
    </w:p>
    <w:p w:rsidR="00A7573E" w:rsidRPr="00A7573E" w:rsidRDefault="00254C95" w:rsidP="00A7573E">
      <w:pPr>
        <w:tabs>
          <w:tab w:val="left" w:pos="1951"/>
        </w:tabs>
        <w:rPr>
          <w:b/>
          <w:sz w:val="21"/>
          <w:szCs w:val="21"/>
        </w:rPr>
      </w:pPr>
      <w:r w:rsidRPr="00A7573E">
        <w:rPr>
          <w:b/>
          <w:sz w:val="21"/>
          <w:szCs w:val="21"/>
        </w:rPr>
        <w:t>3</w:t>
      </w:r>
      <w:r w:rsidR="005E4E94" w:rsidRPr="00A7573E">
        <w:rPr>
          <w:b/>
          <w:sz w:val="21"/>
          <w:szCs w:val="21"/>
        </w:rPr>
        <w:t>.0 Material properties</w:t>
      </w:r>
      <w:r w:rsidRPr="00A7573E">
        <w:rPr>
          <w:b/>
          <w:sz w:val="21"/>
          <w:szCs w:val="21"/>
        </w:rPr>
        <w:t xml:space="preserve"> and data</w:t>
      </w:r>
    </w:p>
    <w:tbl>
      <w:tblPr>
        <w:tblStyle w:val="TableGrid"/>
        <w:tblW w:w="4585" w:type="dxa"/>
        <w:tblLayout w:type="fixed"/>
        <w:tblLook w:val="04A0" w:firstRow="1" w:lastRow="0" w:firstColumn="1" w:lastColumn="0" w:noHBand="0" w:noVBand="1"/>
        <w:tblPrChange w:id="30" w:author="Michael Regan" w:date="2018-12-07T22:52:00Z">
          <w:tblPr>
            <w:tblStyle w:val="TableGrid"/>
            <w:tblW w:w="4585" w:type="dxa"/>
            <w:tblLayout w:type="fixed"/>
            <w:tblLook w:val="04A0" w:firstRow="1" w:lastRow="0" w:firstColumn="1" w:lastColumn="0" w:noHBand="0" w:noVBand="1"/>
          </w:tblPr>
        </w:tblPrChange>
      </w:tblPr>
      <w:tblGrid>
        <w:gridCol w:w="805"/>
        <w:gridCol w:w="1080"/>
        <w:gridCol w:w="810"/>
        <w:gridCol w:w="900"/>
        <w:gridCol w:w="990"/>
        <w:tblGridChange w:id="31">
          <w:tblGrid>
            <w:gridCol w:w="805"/>
            <w:gridCol w:w="1080"/>
            <w:gridCol w:w="810"/>
            <w:gridCol w:w="900"/>
            <w:gridCol w:w="990"/>
          </w:tblGrid>
        </w:tblGridChange>
      </w:tblGrid>
      <w:tr w:rsidR="00A7573E" w:rsidRPr="00A7573E" w:rsidTr="00761BE6">
        <w:trPr>
          <w:trHeight w:val="557"/>
          <w:trPrChange w:id="32" w:author="Michael Regan" w:date="2018-12-07T22:52:00Z">
            <w:trPr>
              <w:trHeight w:val="557"/>
            </w:trPr>
          </w:trPrChange>
        </w:trPr>
        <w:tc>
          <w:tcPr>
            <w:tcW w:w="805" w:type="dxa"/>
            <w:vAlign w:val="center"/>
            <w:tcPrChange w:id="33" w:author="Michael Regan" w:date="2018-12-07T22:52:00Z">
              <w:tcPr>
                <w:tcW w:w="805" w:type="dxa"/>
              </w:tcPr>
            </w:tcPrChange>
          </w:tcPr>
          <w:p w:rsidR="00A7573E" w:rsidRPr="00761BE6" w:rsidRDefault="00A7573E" w:rsidP="00761BE6">
            <w:pPr>
              <w:jc w:val="center"/>
              <w:rPr>
                <w:rFonts w:cstheme="minorHAnsi"/>
                <w:b/>
                <w:sz w:val="16"/>
                <w:szCs w:val="21"/>
                <w:rPrChange w:id="34" w:author="Michael Regan" w:date="2018-12-07T22:52:00Z">
                  <w:rPr>
                    <w:rFonts w:cstheme="minorHAnsi"/>
                    <w:sz w:val="16"/>
                    <w:szCs w:val="21"/>
                  </w:rPr>
                </w:rPrChange>
              </w:rPr>
            </w:pPr>
            <w:r w:rsidRPr="00761BE6">
              <w:rPr>
                <w:rFonts w:cstheme="minorHAnsi"/>
                <w:b/>
                <w:sz w:val="16"/>
                <w:szCs w:val="21"/>
                <w:rPrChange w:id="35" w:author="Michael Regan" w:date="2018-12-07T22:52:00Z">
                  <w:rPr>
                    <w:rFonts w:cstheme="minorHAnsi"/>
                    <w:sz w:val="16"/>
                    <w:szCs w:val="21"/>
                  </w:rPr>
                </w:rPrChange>
              </w:rPr>
              <w:t>Part</w:t>
            </w:r>
          </w:p>
        </w:tc>
        <w:tc>
          <w:tcPr>
            <w:tcW w:w="1080" w:type="dxa"/>
            <w:vAlign w:val="center"/>
            <w:tcPrChange w:id="36" w:author="Michael Regan" w:date="2018-12-07T22:52:00Z">
              <w:tcPr>
                <w:tcW w:w="1080" w:type="dxa"/>
              </w:tcPr>
            </w:tcPrChange>
          </w:tcPr>
          <w:p w:rsidR="00A7573E" w:rsidRPr="00761BE6" w:rsidRDefault="00A7573E" w:rsidP="00761BE6">
            <w:pPr>
              <w:jc w:val="center"/>
              <w:rPr>
                <w:rFonts w:cstheme="minorHAnsi"/>
                <w:b/>
                <w:sz w:val="16"/>
                <w:szCs w:val="21"/>
                <w:rPrChange w:id="37" w:author="Michael Regan" w:date="2018-12-07T22:52:00Z">
                  <w:rPr>
                    <w:rFonts w:cstheme="minorHAnsi"/>
                    <w:sz w:val="16"/>
                    <w:szCs w:val="21"/>
                  </w:rPr>
                </w:rPrChange>
              </w:rPr>
            </w:pPr>
            <w:r w:rsidRPr="00761BE6">
              <w:rPr>
                <w:rFonts w:cstheme="minorHAnsi"/>
                <w:b/>
                <w:sz w:val="16"/>
                <w:szCs w:val="21"/>
                <w:rPrChange w:id="38" w:author="Michael Regan" w:date="2018-12-07T22:52:00Z">
                  <w:rPr>
                    <w:rFonts w:cstheme="minorHAnsi"/>
                    <w:sz w:val="16"/>
                    <w:szCs w:val="21"/>
                  </w:rPr>
                </w:rPrChange>
              </w:rPr>
              <w:t>Material</w:t>
            </w:r>
          </w:p>
        </w:tc>
        <w:tc>
          <w:tcPr>
            <w:tcW w:w="810" w:type="dxa"/>
            <w:vAlign w:val="center"/>
            <w:tcPrChange w:id="39" w:author="Michael Regan" w:date="2018-12-07T22:52:00Z">
              <w:tcPr>
                <w:tcW w:w="810" w:type="dxa"/>
              </w:tcPr>
            </w:tcPrChange>
          </w:tcPr>
          <w:p w:rsidR="00A7573E" w:rsidRPr="00761BE6" w:rsidRDefault="00A7573E" w:rsidP="00E5713D">
            <w:pPr>
              <w:jc w:val="center"/>
              <w:rPr>
                <w:rFonts w:cstheme="minorHAnsi"/>
                <w:b/>
                <w:sz w:val="16"/>
                <w:szCs w:val="21"/>
                <w:rPrChange w:id="40" w:author="Michael Regan" w:date="2018-12-07T22:52:00Z">
                  <w:rPr>
                    <w:rFonts w:cstheme="minorHAnsi"/>
                    <w:sz w:val="16"/>
                    <w:szCs w:val="21"/>
                  </w:rPr>
                </w:rPrChange>
              </w:rPr>
            </w:pPr>
            <w:r w:rsidRPr="00761BE6">
              <w:rPr>
                <w:rFonts w:cstheme="minorHAnsi"/>
                <w:b/>
                <w:sz w:val="16"/>
                <w:szCs w:val="21"/>
                <w:rPrChange w:id="41" w:author="Michael Regan" w:date="2018-12-07T22:52:00Z">
                  <w:rPr>
                    <w:rFonts w:cstheme="minorHAnsi"/>
                    <w:sz w:val="16"/>
                    <w:szCs w:val="21"/>
                  </w:rPr>
                </w:rPrChange>
              </w:rPr>
              <w:t>Young’s modulus</w:t>
            </w:r>
          </w:p>
        </w:tc>
        <w:tc>
          <w:tcPr>
            <w:tcW w:w="900" w:type="dxa"/>
            <w:vAlign w:val="center"/>
            <w:tcPrChange w:id="42" w:author="Michael Regan" w:date="2018-12-07T22:52:00Z">
              <w:tcPr>
                <w:tcW w:w="900" w:type="dxa"/>
              </w:tcPr>
            </w:tcPrChange>
          </w:tcPr>
          <w:p w:rsidR="00A7573E" w:rsidRPr="00761BE6" w:rsidRDefault="00A7573E" w:rsidP="00E5713D">
            <w:pPr>
              <w:jc w:val="center"/>
              <w:rPr>
                <w:rFonts w:cstheme="minorHAnsi"/>
                <w:b/>
                <w:sz w:val="16"/>
                <w:szCs w:val="21"/>
                <w:rPrChange w:id="43" w:author="Michael Regan" w:date="2018-12-07T22:52:00Z">
                  <w:rPr>
                    <w:rFonts w:cstheme="minorHAnsi"/>
                    <w:sz w:val="16"/>
                    <w:szCs w:val="21"/>
                  </w:rPr>
                </w:rPrChange>
              </w:rPr>
            </w:pPr>
            <w:r w:rsidRPr="00761BE6">
              <w:rPr>
                <w:rFonts w:cstheme="minorHAnsi"/>
                <w:b/>
                <w:sz w:val="16"/>
                <w:szCs w:val="21"/>
                <w:rPrChange w:id="44" w:author="Michael Regan" w:date="2018-12-07T22:52:00Z">
                  <w:rPr>
                    <w:rFonts w:cstheme="minorHAnsi"/>
                    <w:sz w:val="16"/>
                    <w:szCs w:val="21"/>
                  </w:rPr>
                </w:rPrChange>
              </w:rPr>
              <w:t>Poisson’s ratio</w:t>
            </w:r>
          </w:p>
        </w:tc>
        <w:tc>
          <w:tcPr>
            <w:tcW w:w="990" w:type="dxa"/>
            <w:vAlign w:val="center"/>
            <w:tcPrChange w:id="45" w:author="Michael Regan" w:date="2018-12-07T22:52:00Z">
              <w:tcPr>
                <w:tcW w:w="990" w:type="dxa"/>
              </w:tcPr>
            </w:tcPrChange>
          </w:tcPr>
          <w:p w:rsidR="00A7573E" w:rsidRPr="00761BE6" w:rsidRDefault="00A7573E" w:rsidP="00817549">
            <w:pPr>
              <w:jc w:val="center"/>
              <w:rPr>
                <w:rFonts w:cstheme="minorHAnsi"/>
                <w:b/>
                <w:sz w:val="16"/>
                <w:szCs w:val="21"/>
                <w:rPrChange w:id="46" w:author="Michael Regan" w:date="2018-12-07T22:52:00Z">
                  <w:rPr>
                    <w:rFonts w:cstheme="minorHAnsi"/>
                    <w:sz w:val="16"/>
                    <w:szCs w:val="21"/>
                  </w:rPr>
                </w:rPrChange>
              </w:rPr>
            </w:pPr>
            <w:r w:rsidRPr="00761BE6">
              <w:rPr>
                <w:rFonts w:cstheme="minorHAnsi"/>
                <w:b/>
                <w:sz w:val="16"/>
                <w:szCs w:val="21"/>
                <w:rPrChange w:id="47" w:author="Michael Regan" w:date="2018-12-07T22:52:00Z">
                  <w:rPr>
                    <w:rFonts w:cstheme="minorHAnsi"/>
                    <w:sz w:val="16"/>
                    <w:szCs w:val="21"/>
                  </w:rPr>
                </w:rPrChange>
              </w:rPr>
              <w:t>Co-efficient of thermal expansion</w:t>
            </w:r>
          </w:p>
        </w:tc>
      </w:tr>
      <w:tr w:rsidR="00A7573E" w:rsidRPr="00A7573E" w:rsidTr="00761BE6">
        <w:trPr>
          <w:trHeight w:val="198"/>
          <w:trPrChange w:id="48" w:author="Michael Regan" w:date="2018-12-07T22:52:00Z">
            <w:trPr>
              <w:trHeight w:val="198"/>
            </w:trPr>
          </w:trPrChange>
        </w:trPr>
        <w:tc>
          <w:tcPr>
            <w:tcW w:w="805" w:type="dxa"/>
            <w:vAlign w:val="center"/>
            <w:tcPrChange w:id="49" w:author="Michael Regan" w:date="2018-12-07T22:52:00Z">
              <w:tcPr>
                <w:tcW w:w="805" w:type="dxa"/>
              </w:tcPr>
            </w:tcPrChange>
          </w:tcPr>
          <w:p w:rsidR="00A7573E" w:rsidRPr="00761BE6" w:rsidRDefault="00A7573E" w:rsidP="00761BE6">
            <w:pPr>
              <w:jc w:val="center"/>
              <w:rPr>
                <w:rFonts w:cstheme="minorHAnsi"/>
                <w:i/>
                <w:sz w:val="16"/>
                <w:szCs w:val="21"/>
                <w:rPrChange w:id="50" w:author="Michael Regan" w:date="2018-12-07T22:52:00Z">
                  <w:rPr>
                    <w:rFonts w:cstheme="minorHAnsi"/>
                    <w:sz w:val="16"/>
                    <w:szCs w:val="21"/>
                  </w:rPr>
                </w:rPrChange>
              </w:rPr>
            </w:pPr>
            <w:r w:rsidRPr="00761BE6">
              <w:rPr>
                <w:rFonts w:cstheme="minorHAnsi"/>
                <w:i/>
                <w:sz w:val="16"/>
                <w:szCs w:val="21"/>
                <w:rPrChange w:id="51" w:author="Michael Regan" w:date="2018-12-07T22:52:00Z">
                  <w:rPr>
                    <w:rFonts w:cstheme="minorHAnsi"/>
                    <w:sz w:val="16"/>
                    <w:szCs w:val="21"/>
                  </w:rPr>
                </w:rPrChange>
              </w:rPr>
              <w:t>Flange</w:t>
            </w:r>
          </w:p>
        </w:tc>
        <w:tc>
          <w:tcPr>
            <w:tcW w:w="1080" w:type="dxa"/>
            <w:shd w:val="clear" w:color="auto" w:fill="auto"/>
            <w:vAlign w:val="center"/>
            <w:tcPrChange w:id="52" w:author="Michael Regan" w:date="2018-12-07T22:52:00Z">
              <w:tcPr>
                <w:tcW w:w="1080" w:type="dxa"/>
                <w:shd w:val="clear" w:color="auto" w:fill="FF0000"/>
              </w:tcPr>
            </w:tcPrChange>
          </w:tcPr>
          <w:p w:rsidR="00A7573E" w:rsidRPr="00A7573E" w:rsidRDefault="00761BE6" w:rsidP="00E5713D">
            <w:pPr>
              <w:jc w:val="center"/>
              <w:rPr>
                <w:rFonts w:cstheme="minorHAnsi"/>
                <w:sz w:val="16"/>
                <w:szCs w:val="21"/>
              </w:rPr>
            </w:pPr>
            <w:ins w:id="53" w:author="Michael Regan" w:date="2018-12-07T22:51:00Z">
              <w:r>
                <w:rPr>
                  <w:rFonts w:cstheme="minorHAnsi"/>
                  <w:sz w:val="16"/>
                  <w:szCs w:val="21"/>
                </w:rPr>
                <w:t>ASTM A694 Gr.65</w:t>
              </w:r>
            </w:ins>
          </w:p>
        </w:tc>
        <w:tc>
          <w:tcPr>
            <w:tcW w:w="810" w:type="dxa"/>
            <w:vAlign w:val="center"/>
            <w:tcPrChange w:id="54" w:author="Michael Regan" w:date="2018-12-07T22:52:00Z">
              <w:tcPr>
                <w:tcW w:w="810" w:type="dxa"/>
              </w:tcPr>
            </w:tcPrChange>
          </w:tcPr>
          <w:p w:rsidR="00A7573E" w:rsidRPr="00A7573E" w:rsidRDefault="00A7573E" w:rsidP="00E5713D">
            <w:pPr>
              <w:jc w:val="center"/>
              <w:rPr>
                <w:rFonts w:cstheme="minorHAnsi"/>
                <w:sz w:val="16"/>
                <w:szCs w:val="21"/>
              </w:rPr>
            </w:pPr>
            <w:r w:rsidRPr="00A7573E">
              <w:rPr>
                <w:rFonts w:cstheme="minorHAnsi"/>
                <w:sz w:val="16"/>
                <w:szCs w:val="21"/>
              </w:rPr>
              <w:t>203395</w:t>
            </w:r>
          </w:p>
        </w:tc>
        <w:tc>
          <w:tcPr>
            <w:tcW w:w="900" w:type="dxa"/>
            <w:vAlign w:val="center"/>
            <w:tcPrChange w:id="55" w:author="Michael Regan" w:date="2018-12-07T22:52:00Z">
              <w:tcPr>
                <w:tcW w:w="900" w:type="dxa"/>
              </w:tcPr>
            </w:tcPrChange>
          </w:tcPr>
          <w:p w:rsidR="00A7573E" w:rsidRPr="00A7573E" w:rsidRDefault="00A7573E" w:rsidP="00817549">
            <w:pPr>
              <w:jc w:val="center"/>
              <w:rPr>
                <w:rFonts w:cstheme="minorHAnsi"/>
                <w:sz w:val="16"/>
                <w:szCs w:val="21"/>
              </w:rPr>
            </w:pPr>
            <w:r w:rsidRPr="00A7573E">
              <w:rPr>
                <w:rFonts w:cstheme="minorHAnsi"/>
                <w:sz w:val="16"/>
                <w:szCs w:val="21"/>
              </w:rPr>
              <w:t>0.3</w:t>
            </w:r>
          </w:p>
        </w:tc>
        <w:tc>
          <w:tcPr>
            <w:tcW w:w="990" w:type="dxa"/>
            <w:vAlign w:val="center"/>
            <w:tcPrChange w:id="56" w:author="Michael Regan" w:date="2018-12-07T22:52:00Z">
              <w:tcPr>
                <w:tcW w:w="990" w:type="dxa"/>
              </w:tcPr>
            </w:tcPrChange>
          </w:tcPr>
          <w:p w:rsidR="00A7573E" w:rsidRPr="00A7573E" w:rsidRDefault="00A7573E" w:rsidP="007E3304">
            <w:pPr>
              <w:jc w:val="center"/>
              <w:rPr>
                <w:rFonts w:cstheme="minorHAnsi"/>
                <w:sz w:val="16"/>
                <w:szCs w:val="21"/>
              </w:rPr>
            </w:pPr>
            <w:r w:rsidRPr="00A7573E">
              <w:rPr>
                <w:rFonts w:cstheme="minorHAnsi"/>
                <w:sz w:val="16"/>
                <w:szCs w:val="21"/>
              </w:rPr>
              <w:t>1.265e-5</w:t>
            </w:r>
          </w:p>
        </w:tc>
      </w:tr>
      <w:tr w:rsidR="00A7573E" w:rsidRPr="00A7573E" w:rsidTr="00761BE6">
        <w:trPr>
          <w:trHeight w:val="189"/>
          <w:trPrChange w:id="57" w:author="Michael Regan" w:date="2018-12-07T22:52:00Z">
            <w:trPr>
              <w:trHeight w:val="189"/>
            </w:trPr>
          </w:trPrChange>
        </w:trPr>
        <w:tc>
          <w:tcPr>
            <w:tcW w:w="805" w:type="dxa"/>
            <w:vAlign w:val="center"/>
            <w:tcPrChange w:id="58" w:author="Michael Regan" w:date="2018-12-07T22:52:00Z">
              <w:tcPr>
                <w:tcW w:w="805" w:type="dxa"/>
              </w:tcPr>
            </w:tcPrChange>
          </w:tcPr>
          <w:p w:rsidR="00A7573E" w:rsidRPr="00761BE6" w:rsidRDefault="00A7573E" w:rsidP="00761BE6">
            <w:pPr>
              <w:jc w:val="center"/>
              <w:rPr>
                <w:rFonts w:cstheme="minorHAnsi"/>
                <w:i/>
                <w:sz w:val="16"/>
                <w:szCs w:val="21"/>
                <w:rPrChange w:id="59" w:author="Michael Regan" w:date="2018-12-07T22:52:00Z">
                  <w:rPr>
                    <w:rFonts w:cstheme="minorHAnsi"/>
                    <w:sz w:val="16"/>
                    <w:szCs w:val="21"/>
                  </w:rPr>
                </w:rPrChange>
              </w:rPr>
            </w:pPr>
            <w:r w:rsidRPr="00761BE6">
              <w:rPr>
                <w:rFonts w:cstheme="minorHAnsi"/>
                <w:i/>
                <w:sz w:val="16"/>
                <w:szCs w:val="21"/>
                <w:rPrChange w:id="60" w:author="Michael Regan" w:date="2018-12-07T22:52:00Z">
                  <w:rPr>
                    <w:rFonts w:cstheme="minorHAnsi"/>
                    <w:sz w:val="16"/>
                    <w:szCs w:val="21"/>
                  </w:rPr>
                </w:rPrChange>
              </w:rPr>
              <w:t>Ring gasket</w:t>
            </w:r>
          </w:p>
        </w:tc>
        <w:tc>
          <w:tcPr>
            <w:tcW w:w="1080" w:type="dxa"/>
            <w:vAlign w:val="center"/>
            <w:tcPrChange w:id="61" w:author="Michael Regan" w:date="2018-12-07T22:52:00Z">
              <w:tcPr>
                <w:tcW w:w="1080" w:type="dxa"/>
              </w:tcPr>
            </w:tcPrChange>
          </w:tcPr>
          <w:p w:rsidR="00A7573E" w:rsidRPr="00A7573E" w:rsidRDefault="00761BE6" w:rsidP="00761BE6">
            <w:pPr>
              <w:jc w:val="center"/>
              <w:rPr>
                <w:rFonts w:cstheme="minorHAnsi"/>
                <w:sz w:val="16"/>
                <w:szCs w:val="21"/>
              </w:rPr>
            </w:pPr>
            <w:ins w:id="62" w:author="Michael Regan" w:date="2018-12-07T22:51:00Z">
              <w:r>
                <w:rPr>
                  <w:rFonts w:cstheme="minorHAnsi"/>
                  <w:sz w:val="16"/>
                  <w:szCs w:val="21"/>
                </w:rPr>
                <w:t>Soft iron</w:t>
              </w:r>
            </w:ins>
            <w:del w:id="63" w:author="Michael Regan" w:date="2018-12-07T22:51:00Z">
              <w:r w:rsidR="00A7573E" w:rsidRPr="00A7573E" w:rsidDel="00761BE6">
                <w:rPr>
                  <w:rFonts w:cstheme="minorHAnsi"/>
                  <w:sz w:val="16"/>
                  <w:szCs w:val="21"/>
                </w:rPr>
                <w:delText>SS 316</w:delText>
              </w:r>
            </w:del>
          </w:p>
        </w:tc>
        <w:tc>
          <w:tcPr>
            <w:tcW w:w="810" w:type="dxa"/>
            <w:vAlign w:val="center"/>
            <w:tcPrChange w:id="64" w:author="Michael Regan" w:date="2018-12-07T22:52:00Z">
              <w:tcPr>
                <w:tcW w:w="810" w:type="dxa"/>
              </w:tcPr>
            </w:tcPrChange>
          </w:tcPr>
          <w:p w:rsidR="00A7573E" w:rsidRPr="00A7573E" w:rsidRDefault="00A7573E" w:rsidP="00E5713D">
            <w:pPr>
              <w:jc w:val="center"/>
              <w:rPr>
                <w:rFonts w:cstheme="minorHAnsi"/>
                <w:sz w:val="16"/>
                <w:szCs w:val="21"/>
              </w:rPr>
            </w:pPr>
            <w:r w:rsidRPr="00A7573E">
              <w:rPr>
                <w:rFonts w:cstheme="minorHAnsi"/>
                <w:sz w:val="16"/>
                <w:szCs w:val="21"/>
              </w:rPr>
              <w:t>200000</w:t>
            </w:r>
          </w:p>
        </w:tc>
        <w:tc>
          <w:tcPr>
            <w:tcW w:w="900" w:type="dxa"/>
            <w:vAlign w:val="center"/>
            <w:tcPrChange w:id="65" w:author="Michael Regan" w:date="2018-12-07T22:52:00Z">
              <w:tcPr>
                <w:tcW w:w="900" w:type="dxa"/>
              </w:tcPr>
            </w:tcPrChange>
          </w:tcPr>
          <w:p w:rsidR="00A7573E" w:rsidRPr="00A7573E" w:rsidRDefault="00A7573E" w:rsidP="00E5713D">
            <w:pPr>
              <w:jc w:val="center"/>
              <w:rPr>
                <w:rFonts w:cstheme="minorHAnsi"/>
                <w:sz w:val="16"/>
                <w:szCs w:val="21"/>
              </w:rPr>
            </w:pPr>
            <w:r w:rsidRPr="00A7573E">
              <w:rPr>
                <w:rFonts w:cstheme="minorHAnsi"/>
                <w:sz w:val="16"/>
                <w:szCs w:val="21"/>
              </w:rPr>
              <w:t>0.26</w:t>
            </w:r>
          </w:p>
        </w:tc>
        <w:tc>
          <w:tcPr>
            <w:tcW w:w="990" w:type="dxa"/>
            <w:vAlign w:val="center"/>
            <w:tcPrChange w:id="66" w:author="Michael Regan" w:date="2018-12-07T22:52:00Z">
              <w:tcPr>
                <w:tcW w:w="990" w:type="dxa"/>
              </w:tcPr>
            </w:tcPrChange>
          </w:tcPr>
          <w:p w:rsidR="00A7573E" w:rsidRPr="00A7573E" w:rsidRDefault="00A7573E" w:rsidP="00817549">
            <w:pPr>
              <w:jc w:val="center"/>
              <w:rPr>
                <w:rFonts w:cstheme="minorHAnsi"/>
                <w:sz w:val="16"/>
                <w:szCs w:val="21"/>
              </w:rPr>
            </w:pPr>
            <w:r w:rsidRPr="00A7573E">
              <w:rPr>
                <w:rFonts w:cstheme="minorHAnsi"/>
                <w:sz w:val="16"/>
                <w:szCs w:val="21"/>
              </w:rPr>
              <w:t>1.8e-5</w:t>
            </w:r>
          </w:p>
        </w:tc>
      </w:tr>
      <w:tr w:rsidR="00A7573E" w:rsidRPr="00A7573E" w:rsidTr="00761BE6">
        <w:trPr>
          <w:trHeight w:val="387"/>
          <w:trPrChange w:id="67" w:author="Michael Regan" w:date="2018-12-07T22:52:00Z">
            <w:trPr>
              <w:trHeight w:val="387"/>
            </w:trPr>
          </w:trPrChange>
        </w:trPr>
        <w:tc>
          <w:tcPr>
            <w:tcW w:w="805" w:type="dxa"/>
            <w:vAlign w:val="center"/>
            <w:tcPrChange w:id="68" w:author="Michael Regan" w:date="2018-12-07T22:52:00Z">
              <w:tcPr>
                <w:tcW w:w="805" w:type="dxa"/>
              </w:tcPr>
            </w:tcPrChange>
          </w:tcPr>
          <w:p w:rsidR="00A7573E" w:rsidRPr="00761BE6" w:rsidRDefault="00A7573E" w:rsidP="00761BE6">
            <w:pPr>
              <w:jc w:val="center"/>
              <w:rPr>
                <w:rFonts w:cstheme="minorHAnsi"/>
                <w:i/>
                <w:sz w:val="16"/>
                <w:szCs w:val="21"/>
                <w:rPrChange w:id="69" w:author="Michael Regan" w:date="2018-12-07T22:52:00Z">
                  <w:rPr>
                    <w:rFonts w:cstheme="minorHAnsi"/>
                    <w:sz w:val="16"/>
                    <w:szCs w:val="21"/>
                  </w:rPr>
                </w:rPrChange>
              </w:rPr>
            </w:pPr>
            <w:r w:rsidRPr="00761BE6">
              <w:rPr>
                <w:rFonts w:cstheme="minorHAnsi"/>
                <w:i/>
                <w:sz w:val="16"/>
                <w:szCs w:val="21"/>
                <w:rPrChange w:id="70" w:author="Michael Regan" w:date="2018-12-07T22:52:00Z">
                  <w:rPr>
                    <w:rFonts w:cstheme="minorHAnsi"/>
                    <w:sz w:val="16"/>
                    <w:szCs w:val="21"/>
                  </w:rPr>
                </w:rPrChange>
              </w:rPr>
              <w:t>Spiral gasket</w:t>
            </w:r>
          </w:p>
        </w:tc>
        <w:tc>
          <w:tcPr>
            <w:tcW w:w="1080" w:type="dxa"/>
            <w:vAlign w:val="center"/>
            <w:tcPrChange w:id="71" w:author="Michael Regan" w:date="2018-12-07T22:52:00Z">
              <w:tcPr>
                <w:tcW w:w="1080" w:type="dxa"/>
              </w:tcPr>
            </w:tcPrChange>
          </w:tcPr>
          <w:p w:rsidR="00A7573E" w:rsidRPr="00A7573E" w:rsidRDefault="00A7573E" w:rsidP="00761BE6">
            <w:pPr>
              <w:jc w:val="center"/>
              <w:rPr>
                <w:rFonts w:cstheme="minorHAnsi"/>
                <w:sz w:val="16"/>
                <w:szCs w:val="21"/>
              </w:rPr>
            </w:pPr>
            <w:r w:rsidRPr="00761BE6">
              <w:rPr>
                <w:rFonts w:cstheme="minorHAnsi"/>
                <w:sz w:val="16"/>
                <w:szCs w:val="21"/>
                <w:rPrChange w:id="72" w:author="Michael Regan" w:date="2018-12-07T22:51:00Z">
                  <w:rPr>
                    <w:rFonts w:cstheme="minorHAnsi"/>
                    <w:sz w:val="16"/>
                    <w:szCs w:val="21"/>
                    <w:highlight w:val="red"/>
                  </w:rPr>
                </w:rPrChange>
              </w:rPr>
              <w:t>Graphite filled SS 316</w:t>
            </w:r>
          </w:p>
        </w:tc>
        <w:tc>
          <w:tcPr>
            <w:tcW w:w="810" w:type="dxa"/>
            <w:vAlign w:val="center"/>
            <w:tcPrChange w:id="73" w:author="Michael Regan" w:date="2018-12-07T22:52:00Z">
              <w:tcPr>
                <w:tcW w:w="810" w:type="dxa"/>
              </w:tcPr>
            </w:tcPrChange>
          </w:tcPr>
          <w:p w:rsidR="00A7573E" w:rsidRPr="00A7573E" w:rsidRDefault="00A7573E" w:rsidP="00E5713D">
            <w:pPr>
              <w:jc w:val="center"/>
              <w:rPr>
                <w:rFonts w:cstheme="minorHAnsi"/>
                <w:sz w:val="16"/>
                <w:szCs w:val="21"/>
              </w:rPr>
            </w:pPr>
            <w:r w:rsidRPr="00A7573E">
              <w:rPr>
                <w:rFonts w:cstheme="minorHAnsi"/>
                <w:sz w:val="16"/>
                <w:szCs w:val="21"/>
              </w:rPr>
              <w:t>18000</w:t>
            </w:r>
          </w:p>
        </w:tc>
        <w:tc>
          <w:tcPr>
            <w:tcW w:w="900" w:type="dxa"/>
            <w:vAlign w:val="center"/>
            <w:tcPrChange w:id="74" w:author="Michael Regan" w:date="2018-12-07T22:52:00Z">
              <w:tcPr>
                <w:tcW w:w="900" w:type="dxa"/>
              </w:tcPr>
            </w:tcPrChange>
          </w:tcPr>
          <w:p w:rsidR="00A7573E" w:rsidRPr="00A7573E" w:rsidRDefault="00A7573E" w:rsidP="00E5713D">
            <w:pPr>
              <w:jc w:val="center"/>
              <w:rPr>
                <w:rFonts w:cstheme="minorHAnsi"/>
                <w:sz w:val="16"/>
                <w:szCs w:val="21"/>
              </w:rPr>
            </w:pPr>
            <w:r w:rsidRPr="00A7573E">
              <w:rPr>
                <w:rFonts w:cstheme="minorHAnsi"/>
                <w:sz w:val="16"/>
                <w:szCs w:val="21"/>
              </w:rPr>
              <w:t>0.3</w:t>
            </w:r>
          </w:p>
        </w:tc>
        <w:tc>
          <w:tcPr>
            <w:tcW w:w="990" w:type="dxa"/>
            <w:vAlign w:val="center"/>
            <w:tcPrChange w:id="75" w:author="Michael Regan" w:date="2018-12-07T22:52:00Z">
              <w:tcPr>
                <w:tcW w:w="990" w:type="dxa"/>
              </w:tcPr>
            </w:tcPrChange>
          </w:tcPr>
          <w:p w:rsidR="00A7573E" w:rsidRPr="00A7573E" w:rsidRDefault="00A7573E" w:rsidP="00817549">
            <w:pPr>
              <w:jc w:val="center"/>
              <w:rPr>
                <w:rFonts w:cstheme="minorHAnsi"/>
                <w:sz w:val="16"/>
                <w:szCs w:val="21"/>
              </w:rPr>
            </w:pPr>
            <w:r w:rsidRPr="00A7573E">
              <w:rPr>
                <w:rFonts w:cstheme="minorHAnsi"/>
                <w:sz w:val="16"/>
                <w:szCs w:val="21"/>
              </w:rPr>
              <w:t>1.8e-5</w:t>
            </w:r>
          </w:p>
        </w:tc>
      </w:tr>
      <w:tr w:rsidR="00A7573E" w:rsidRPr="00A7573E" w:rsidTr="00761BE6">
        <w:trPr>
          <w:trHeight w:val="198"/>
          <w:trPrChange w:id="76" w:author="Michael Regan" w:date="2018-12-07T22:52:00Z">
            <w:trPr>
              <w:trHeight w:val="198"/>
            </w:trPr>
          </w:trPrChange>
        </w:trPr>
        <w:tc>
          <w:tcPr>
            <w:tcW w:w="805" w:type="dxa"/>
            <w:vAlign w:val="center"/>
            <w:tcPrChange w:id="77" w:author="Michael Regan" w:date="2018-12-07T22:52:00Z">
              <w:tcPr>
                <w:tcW w:w="805" w:type="dxa"/>
              </w:tcPr>
            </w:tcPrChange>
          </w:tcPr>
          <w:p w:rsidR="00A7573E" w:rsidRPr="00761BE6" w:rsidRDefault="00A7573E" w:rsidP="00761BE6">
            <w:pPr>
              <w:jc w:val="center"/>
              <w:rPr>
                <w:rFonts w:cstheme="minorHAnsi"/>
                <w:i/>
                <w:sz w:val="16"/>
                <w:szCs w:val="21"/>
                <w:rPrChange w:id="78" w:author="Michael Regan" w:date="2018-12-07T22:52:00Z">
                  <w:rPr>
                    <w:rFonts w:cstheme="minorHAnsi"/>
                    <w:sz w:val="16"/>
                    <w:szCs w:val="21"/>
                  </w:rPr>
                </w:rPrChange>
              </w:rPr>
            </w:pPr>
            <w:r w:rsidRPr="00761BE6">
              <w:rPr>
                <w:rFonts w:cstheme="minorHAnsi"/>
                <w:i/>
                <w:sz w:val="16"/>
                <w:szCs w:val="21"/>
                <w:rPrChange w:id="79" w:author="Michael Regan" w:date="2018-12-07T22:52:00Z">
                  <w:rPr>
                    <w:rFonts w:cstheme="minorHAnsi"/>
                    <w:sz w:val="16"/>
                    <w:szCs w:val="21"/>
                  </w:rPr>
                </w:rPrChange>
              </w:rPr>
              <w:t>Fastener</w:t>
            </w:r>
          </w:p>
        </w:tc>
        <w:tc>
          <w:tcPr>
            <w:tcW w:w="1080" w:type="dxa"/>
            <w:vAlign w:val="center"/>
            <w:tcPrChange w:id="80" w:author="Michael Regan" w:date="2018-12-07T22:52:00Z">
              <w:tcPr>
                <w:tcW w:w="1080" w:type="dxa"/>
              </w:tcPr>
            </w:tcPrChange>
          </w:tcPr>
          <w:p w:rsidR="00A7573E" w:rsidRPr="00A7573E" w:rsidRDefault="00A7573E" w:rsidP="00761BE6">
            <w:pPr>
              <w:jc w:val="center"/>
              <w:rPr>
                <w:rFonts w:cstheme="minorHAnsi"/>
                <w:sz w:val="16"/>
                <w:szCs w:val="21"/>
              </w:rPr>
            </w:pPr>
            <w:r w:rsidRPr="00A7573E">
              <w:rPr>
                <w:rFonts w:cstheme="minorHAnsi"/>
                <w:sz w:val="16"/>
                <w:szCs w:val="21"/>
              </w:rPr>
              <w:t xml:space="preserve">ASTM </w:t>
            </w:r>
            <w:del w:id="81" w:author="Michael Regan" w:date="2018-12-07T22:51:00Z">
              <w:r w:rsidRPr="00A7573E" w:rsidDel="00761BE6">
                <w:rPr>
                  <w:rFonts w:cstheme="minorHAnsi"/>
                  <w:sz w:val="16"/>
                  <w:szCs w:val="21"/>
                </w:rPr>
                <w:delText xml:space="preserve">A193 </w:delText>
              </w:r>
            </w:del>
            <w:ins w:id="82" w:author="Michael Regan" w:date="2018-12-07T22:51:00Z">
              <w:r w:rsidR="00761BE6">
                <w:rPr>
                  <w:rFonts w:cstheme="minorHAnsi"/>
                  <w:sz w:val="16"/>
                  <w:szCs w:val="21"/>
                </w:rPr>
                <w:t>A320</w:t>
              </w:r>
              <w:r w:rsidR="00761BE6" w:rsidRPr="00A7573E">
                <w:rPr>
                  <w:rFonts w:cstheme="minorHAnsi"/>
                  <w:sz w:val="16"/>
                  <w:szCs w:val="21"/>
                </w:rPr>
                <w:t xml:space="preserve"> </w:t>
              </w:r>
            </w:ins>
            <w:r w:rsidRPr="00A7573E">
              <w:rPr>
                <w:rFonts w:cstheme="minorHAnsi"/>
                <w:sz w:val="16"/>
                <w:szCs w:val="21"/>
              </w:rPr>
              <w:t>Gr.</w:t>
            </w:r>
            <w:del w:id="83" w:author="Michael Regan" w:date="2018-12-07T22:51:00Z">
              <w:r w:rsidRPr="00A7573E" w:rsidDel="00761BE6">
                <w:rPr>
                  <w:rFonts w:cstheme="minorHAnsi"/>
                  <w:sz w:val="16"/>
                  <w:szCs w:val="21"/>
                </w:rPr>
                <w:delText>B</w:delText>
              </w:r>
            </w:del>
            <w:r w:rsidRPr="00A7573E">
              <w:rPr>
                <w:rFonts w:cstheme="minorHAnsi"/>
                <w:sz w:val="16"/>
                <w:szCs w:val="21"/>
              </w:rPr>
              <w:t>7</w:t>
            </w:r>
          </w:p>
        </w:tc>
        <w:tc>
          <w:tcPr>
            <w:tcW w:w="810" w:type="dxa"/>
            <w:vAlign w:val="center"/>
            <w:tcPrChange w:id="84" w:author="Michael Regan" w:date="2018-12-07T22:52:00Z">
              <w:tcPr>
                <w:tcW w:w="810" w:type="dxa"/>
              </w:tcPr>
            </w:tcPrChange>
          </w:tcPr>
          <w:p w:rsidR="00A7573E" w:rsidRPr="00A7573E" w:rsidRDefault="00A7573E" w:rsidP="00E5713D">
            <w:pPr>
              <w:jc w:val="center"/>
              <w:rPr>
                <w:rFonts w:cstheme="minorHAnsi"/>
                <w:sz w:val="16"/>
                <w:szCs w:val="21"/>
              </w:rPr>
            </w:pPr>
            <w:r w:rsidRPr="00A7573E">
              <w:rPr>
                <w:rFonts w:cstheme="minorHAnsi"/>
                <w:sz w:val="16"/>
                <w:szCs w:val="21"/>
              </w:rPr>
              <w:t>204000</w:t>
            </w:r>
          </w:p>
        </w:tc>
        <w:tc>
          <w:tcPr>
            <w:tcW w:w="900" w:type="dxa"/>
            <w:vAlign w:val="center"/>
            <w:tcPrChange w:id="85" w:author="Michael Regan" w:date="2018-12-07T22:52:00Z">
              <w:tcPr>
                <w:tcW w:w="900" w:type="dxa"/>
              </w:tcPr>
            </w:tcPrChange>
          </w:tcPr>
          <w:p w:rsidR="00A7573E" w:rsidRPr="00A7573E" w:rsidRDefault="00A7573E" w:rsidP="00E5713D">
            <w:pPr>
              <w:jc w:val="center"/>
              <w:rPr>
                <w:rFonts w:cstheme="minorHAnsi"/>
                <w:sz w:val="16"/>
                <w:szCs w:val="21"/>
              </w:rPr>
            </w:pPr>
            <w:r w:rsidRPr="00A7573E">
              <w:rPr>
                <w:rFonts w:cstheme="minorHAnsi"/>
                <w:sz w:val="16"/>
                <w:szCs w:val="21"/>
              </w:rPr>
              <w:t>0.3</w:t>
            </w:r>
          </w:p>
        </w:tc>
        <w:tc>
          <w:tcPr>
            <w:tcW w:w="990" w:type="dxa"/>
            <w:vAlign w:val="center"/>
            <w:tcPrChange w:id="86" w:author="Michael Regan" w:date="2018-12-07T22:52:00Z">
              <w:tcPr>
                <w:tcW w:w="990" w:type="dxa"/>
              </w:tcPr>
            </w:tcPrChange>
          </w:tcPr>
          <w:p w:rsidR="00A7573E" w:rsidRPr="00A7573E" w:rsidRDefault="00A7573E" w:rsidP="00817549">
            <w:pPr>
              <w:jc w:val="center"/>
              <w:rPr>
                <w:rFonts w:cstheme="minorHAnsi"/>
                <w:sz w:val="16"/>
                <w:szCs w:val="21"/>
              </w:rPr>
            </w:pPr>
            <w:r w:rsidRPr="00A7573E">
              <w:rPr>
                <w:rFonts w:cstheme="minorHAnsi"/>
                <w:sz w:val="16"/>
                <w:szCs w:val="21"/>
              </w:rPr>
              <w:t>1.265e-5</w:t>
            </w:r>
          </w:p>
        </w:tc>
      </w:tr>
    </w:tbl>
    <w:p w:rsidR="00A7573E" w:rsidRPr="00A7573E" w:rsidRDefault="00A7573E" w:rsidP="00A7573E">
      <w:pPr>
        <w:tabs>
          <w:tab w:val="left" w:pos="1951"/>
        </w:tabs>
        <w:rPr>
          <w:sz w:val="21"/>
          <w:szCs w:val="21"/>
        </w:rPr>
      </w:pPr>
    </w:p>
    <w:p w:rsidR="00A7573E" w:rsidRPr="00A7573E" w:rsidRDefault="00A7573E" w:rsidP="00A7573E">
      <w:pPr>
        <w:jc w:val="both"/>
        <w:rPr>
          <w:b/>
          <w:i/>
          <w:sz w:val="21"/>
          <w:szCs w:val="21"/>
        </w:rPr>
      </w:pPr>
      <w:r w:rsidRPr="00A7573E">
        <w:rPr>
          <w:b/>
          <w:i/>
          <w:sz w:val="21"/>
          <w:szCs w:val="21"/>
        </w:rPr>
        <w:t>Gasket non-linear material properties</w:t>
      </w:r>
    </w:p>
    <w:p w:rsidR="00A7573E" w:rsidRPr="00A7573E" w:rsidRDefault="00A7573E" w:rsidP="00A7573E">
      <w:pPr>
        <w:jc w:val="both"/>
        <w:rPr>
          <w:sz w:val="21"/>
          <w:szCs w:val="21"/>
        </w:rPr>
      </w:pPr>
      <w:r w:rsidRPr="00A7573E">
        <w:rPr>
          <w:sz w:val="21"/>
          <w:szCs w:val="21"/>
        </w:rPr>
        <w:t>Pressure versus closure behavior can be directly applied to apply to characterize the gasket material in Abaqus. Mechanical characteristics of the gasket material are carried out by a load compressive mechanical test as presented in reference [3] has been used in this analysis. Abaqus software has a provision to input the load compressive mechanical test data. Figure 3</w:t>
      </w:r>
      <w:ins w:id="87" w:author="Michael Regan" w:date="2018-12-07T23:09:00Z">
        <w:r w:rsidR="00E5713D">
          <w:rPr>
            <w:sz w:val="21"/>
            <w:szCs w:val="21"/>
          </w:rPr>
          <w:t>.1</w:t>
        </w:r>
      </w:ins>
      <w:r w:rsidRPr="00A7573E">
        <w:rPr>
          <w:sz w:val="21"/>
          <w:szCs w:val="21"/>
        </w:rPr>
        <w:t xml:space="preserve"> and Figure </w:t>
      </w:r>
      <w:ins w:id="88" w:author="Michael Regan" w:date="2018-12-07T23:09:00Z">
        <w:r w:rsidR="00E5713D">
          <w:rPr>
            <w:sz w:val="21"/>
            <w:szCs w:val="21"/>
          </w:rPr>
          <w:t>3.2</w:t>
        </w:r>
      </w:ins>
      <w:del w:id="89" w:author="Michael Regan" w:date="2018-12-07T23:09:00Z">
        <w:r w:rsidRPr="00A7573E" w:rsidDel="00E5713D">
          <w:rPr>
            <w:sz w:val="21"/>
            <w:szCs w:val="21"/>
          </w:rPr>
          <w:delText>4</w:delText>
        </w:r>
      </w:del>
      <w:r w:rsidRPr="00A7573E">
        <w:rPr>
          <w:sz w:val="21"/>
          <w:szCs w:val="21"/>
        </w:rPr>
        <w:t xml:space="preserve"> show</w:t>
      </w:r>
      <w:del w:id="90" w:author="Michael Regan" w:date="2018-12-07T23:09:00Z">
        <w:r w:rsidRPr="00A7573E" w:rsidDel="00E5713D">
          <w:rPr>
            <w:sz w:val="21"/>
            <w:szCs w:val="21"/>
          </w:rPr>
          <w:delText>s</w:delText>
        </w:r>
      </w:del>
      <w:r w:rsidRPr="00A7573E">
        <w:rPr>
          <w:sz w:val="21"/>
          <w:szCs w:val="21"/>
        </w:rPr>
        <w:t xml:space="preserve"> the material properties for spiral wound gaskets and ring gaskets. The non-linear compression behavior with two different unloading curves is considered in the present analysis. If unloading occurs at an intermediate point, the unloading curve is interpolated from neighboring curves. Reloading is assumed to take the same path as the unloading curve for repeated load cycles.</w:t>
      </w:r>
    </w:p>
    <w:p w:rsidR="00A7573E" w:rsidRDefault="00A7573E" w:rsidP="00A7573E">
      <w:pPr>
        <w:jc w:val="center"/>
        <w:rPr>
          <w:sz w:val="20"/>
          <w:szCs w:val="26"/>
        </w:rPr>
      </w:pPr>
      <w:r>
        <w:rPr>
          <w:noProof/>
        </w:rPr>
        <w:drawing>
          <wp:inline distT="0" distB="0" distL="0" distR="0" wp14:anchorId="2D775074" wp14:editId="55564695">
            <wp:extent cx="2149522" cy="1584326"/>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71491" cy="1600519"/>
                    </a:xfrm>
                    <a:prstGeom prst="rect">
                      <a:avLst/>
                    </a:prstGeom>
                  </pic:spPr>
                </pic:pic>
              </a:graphicData>
            </a:graphic>
          </wp:inline>
        </w:drawing>
      </w:r>
    </w:p>
    <w:p w:rsidR="00A7573E" w:rsidRPr="00761BE6" w:rsidRDefault="00A7573E" w:rsidP="00A7573E">
      <w:pPr>
        <w:spacing w:after="160"/>
        <w:jc w:val="center"/>
        <w:rPr>
          <w:rFonts w:cstheme="minorHAnsi"/>
          <w:sz w:val="16"/>
          <w:szCs w:val="20"/>
        </w:rPr>
      </w:pPr>
      <w:r w:rsidRPr="00761BE6">
        <w:rPr>
          <w:rFonts w:cstheme="minorHAnsi"/>
          <w:sz w:val="16"/>
          <w:szCs w:val="20"/>
          <w:rPrChange w:id="91" w:author="Michael Regan" w:date="2018-12-07T22:53:00Z">
            <w:rPr>
              <w:rFonts w:cstheme="minorHAnsi"/>
              <w:color w:val="FF0000"/>
              <w:sz w:val="16"/>
              <w:szCs w:val="20"/>
            </w:rPr>
          </w:rPrChange>
        </w:rPr>
        <w:t xml:space="preserve">Figure 3.1: Spiral </w:t>
      </w:r>
      <w:ins w:id="92" w:author="Michael Regan" w:date="2018-12-07T22:52:00Z">
        <w:r w:rsidR="00761BE6" w:rsidRPr="00761BE6">
          <w:rPr>
            <w:rFonts w:cstheme="minorHAnsi"/>
            <w:sz w:val="16"/>
            <w:szCs w:val="20"/>
            <w:rPrChange w:id="93" w:author="Michael Regan" w:date="2018-12-07T22:53:00Z">
              <w:rPr>
                <w:rFonts w:cstheme="minorHAnsi"/>
                <w:color w:val="FF0000"/>
                <w:sz w:val="16"/>
                <w:szCs w:val="20"/>
              </w:rPr>
            </w:rPrChange>
          </w:rPr>
          <w:t xml:space="preserve">wound </w:t>
        </w:r>
      </w:ins>
      <w:r w:rsidRPr="00761BE6">
        <w:rPr>
          <w:rFonts w:cstheme="minorHAnsi"/>
          <w:sz w:val="16"/>
          <w:szCs w:val="20"/>
          <w:rPrChange w:id="94" w:author="Michael Regan" w:date="2018-12-07T22:53:00Z">
            <w:rPr>
              <w:rFonts w:cstheme="minorHAnsi"/>
              <w:color w:val="FF0000"/>
              <w:sz w:val="16"/>
              <w:szCs w:val="20"/>
            </w:rPr>
          </w:rPrChange>
        </w:rPr>
        <w:t>gasket</w:t>
      </w:r>
      <w:ins w:id="95" w:author="Michael Regan" w:date="2018-12-07T22:52:00Z">
        <w:r w:rsidR="00761BE6" w:rsidRPr="00761BE6">
          <w:rPr>
            <w:rFonts w:cstheme="minorHAnsi"/>
            <w:sz w:val="16"/>
            <w:szCs w:val="20"/>
            <w:rPrChange w:id="96" w:author="Michael Regan" w:date="2018-12-07T22:53:00Z">
              <w:rPr>
                <w:rFonts w:cstheme="minorHAnsi"/>
                <w:color w:val="FF0000"/>
                <w:sz w:val="16"/>
                <w:szCs w:val="20"/>
              </w:rPr>
            </w:rPrChange>
          </w:rPr>
          <w:t xml:space="preserve"> closure data</w:t>
        </w:r>
      </w:ins>
    </w:p>
    <w:p w:rsidR="00A7573E" w:rsidRDefault="00A7573E" w:rsidP="00A7573E">
      <w:pPr>
        <w:jc w:val="center"/>
        <w:rPr>
          <w:sz w:val="20"/>
          <w:szCs w:val="26"/>
        </w:rPr>
      </w:pPr>
      <w:r>
        <w:rPr>
          <w:noProof/>
        </w:rPr>
        <w:lastRenderedPageBreak/>
        <w:drawing>
          <wp:inline distT="0" distB="0" distL="0" distR="0" wp14:anchorId="69DEB72A" wp14:editId="2025BBD3">
            <wp:extent cx="2210938" cy="1629594"/>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39195" cy="1650421"/>
                    </a:xfrm>
                    <a:prstGeom prst="rect">
                      <a:avLst/>
                    </a:prstGeom>
                  </pic:spPr>
                </pic:pic>
              </a:graphicData>
            </a:graphic>
          </wp:inline>
        </w:drawing>
      </w:r>
    </w:p>
    <w:p w:rsidR="00A7573E" w:rsidRDefault="00A7573E" w:rsidP="00A7573E">
      <w:pPr>
        <w:jc w:val="center"/>
        <w:rPr>
          <w:ins w:id="97" w:author="Michael Regan" w:date="2018-12-07T22:53:00Z"/>
          <w:rFonts w:cstheme="minorHAnsi"/>
          <w:sz w:val="18"/>
          <w:szCs w:val="20"/>
        </w:rPr>
      </w:pPr>
      <w:r w:rsidRPr="00761BE6">
        <w:rPr>
          <w:rFonts w:cstheme="minorHAnsi"/>
          <w:sz w:val="18"/>
          <w:szCs w:val="20"/>
          <w:rPrChange w:id="98" w:author="Michael Regan" w:date="2018-12-07T22:53:00Z">
            <w:rPr>
              <w:rFonts w:cstheme="minorHAnsi"/>
              <w:color w:val="FF0000"/>
              <w:sz w:val="18"/>
              <w:szCs w:val="20"/>
            </w:rPr>
          </w:rPrChange>
        </w:rPr>
        <w:t xml:space="preserve">Figure 3.2: </w:t>
      </w:r>
      <w:del w:id="99" w:author="Michael Regan" w:date="2018-12-07T22:53:00Z">
        <w:r w:rsidRPr="00761BE6" w:rsidDel="00761BE6">
          <w:rPr>
            <w:rFonts w:cstheme="minorHAnsi"/>
            <w:sz w:val="18"/>
            <w:szCs w:val="20"/>
            <w:rPrChange w:id="100" w:author="Michael Regan" w:date="2018-12-07T22:53:00Z">
              <w:rPr>
                <w:rFonts w:cstheme="minorHAnsi"/>
                <w:color w:val="FF0000"/>
                <w:sz w:val="18"/>
                <w:szCs w:val="20"/>
              </w:rPr>
            </w:rPrChange>
          </w:rPr>
          <w:delText>Spiral gasket</w:delText>
        </w:r>
      </w:del>
      <w:ins w:id="101" w:author="Michael Regan" w:date="2018-12-07T22:53:00Z">
        <w:r w:rsidR="00761BE6" w:rsidRPr="00761BE6">
          <w:rPr>
            <w:rFonts w:cstheme="minorHAnsi"/>
            <w:sz w:val="18"/>
            <w:szCs w:val="20"/>
            <w:rPrChange w:id="102" w:author="Michael Regan" w:date="2018-12-07T22:53:00Z">
              <w:rPr>
                <w:rFonts w:cstheme="minorHAnsi"/>
                <w:color w:val="FF0000"/>
                <w:sz w:val="18"/>
                <w:szCs w:val="20"/>
              </w:rPr>
            </w:rPrChange>
          </w:rPr>
          <w:t>RTJ gasket closure data</w:t>
        </w:r>
      </w:ins>
    </w:p>
    <w:p w:rsidR="00761BE6" w:rsidRPr="00761BE6" w:rsidRDefault="00761BE6" w:rsidP="00A7573E">
      <w:pPr>
        <w:jc w:val="center"/>
        <w:rPr>
          <w:rFonts w:cstheme="minorHAnsi"/>
          <w:sz w:val="18"/>
          <w:szCs w:val="20"/>
        </w:rPr>
      </w:pPr>
    </w:p>
    <w:p w:rsidR="00254C95" w:rsidRPr="0003446D" w:rsidRDefault="00254C95" w:rsidP="00254C95">
      <w:pPr>
        <w:tabs>
          <w:tab w:val="left" w:pos="1951"/>
        </w:tabs>
        <w:rPr>
          <w:b/>
          <w:sz w:val="22"/>
          <w:szCs w:val="26"/>
        </w:rPr>
      </w:pPr>
      <w:r>
        <w:rPr>
          <w:b/>
          <w:sz w:val="22"/>
          <w:szCs w:val="26"/>
        </w:rPr>
        <w:t>4</w:t>
      </w:r>
      <w:r w:rsidRPr="0003446D">
        <w:rPr>
          <w:b/>
          <w:sz w:val="22"/>
          <w:szCs w:val="26"/>
        </w:rPr>
        <w:t>.0 Discretization</w:t>
      </w:r>
      <w:r>
        <w:rPr>
          <w:b/>
          <w:sz w:val="22"/>
          <w:szCs w:val="26"/>
        </w:rPr>
        <w:t xml:space="preserve"> and meshing</w:t>
      </w:r>
    </w:p>
    <w:p w:rsidR="00A7573E" w:rsidRPr="00A7573E" w:rsidRDefault="00A7573E" w:rsidP="00A7573E">
      <w:pPr>
        <w:tabs>
          <w:tab w:val="left" w:pos="1951"/>
        </w:tabs>
        <w:jc w:val="both"/>
        <w:rPr>
          <w:sz w:val="21"/>
        </w:rPr>
      </w:pPr>
      <w:r w:rsidRPr="00A7573E">
        <w:rPr>
          <w:sz w:val="21"/>
        </w:rPr>
        <w:t>Raised face flange was meshed with first order 4-noded tetrahedral elements (Type C3D4). The fasteners and gaskets at the flange interface were modelled 8-noded hexahedral elements (Type C3D8).</w:t>
      </w:r>
    </w:p>
    <w:p w:rsidR="00A7573E" w:rsidRPr="00A7573E" w:rsidRDefault="00A7573E" w:rsidP="00A7573E">
      <w:pPr>
        <w:tabs>
          <w:tab w:val="left" w:pos="1951"/>
        </w:tabs>
        <w:jc w:val="both"/>
        <w:rPr>
          <w:sz w:val="21"/>
        </w:rPr>
      </w:pPr>
    </w:p>
    <w:p w:rsidR="00A7573E" w:rsidRPr="00B92C79" w:rsidRDefault="00A7573E" w:rsidP="00A7573E">
      <w:pPr>
        <w:tabs>
          <w:tab w:val="left" w:pos="1951"/>
        </w:tabs>
        <w:jc w:val="center"/>
        <w:rPr>
          <w:sz w:val="20"/>
        </w:rPr>
      </w:pPr>
      <w:r>
        <w:rPr>
          <w:noProof/>
        </w:rPr>
        <w:drawing>
          <wp:inline distT="0" distB="0" distL="0" distR="0" wp14:anchorId="100CE0CA" wp14:editId="5918545D">
            <wp:extent cx="1603611" cy="204534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16081" cy="2061252"/>
                    </a:xfrm>
                    <a:prstGeom prst="rect">
                      <a:avLst/>
                    </a:prstGeom>
                  </pic:spPr>
                </pic:pic>
              </a:graphicData>
            </a:graphic>
          </wp:inline>
        </w:drawing>
      </w:r>
    </w:p>
    <w:p w:rsidR="00A7573E" w:rsidRPr="00711E7B" w:rsidRDefault="00A7573E" w:rsidP="00A7573E">
      <w:pPr>
        <w:jc w:val="center"/>
        <w:rPr>
          <w:sz w:val="20"/>
        </w:rPr>
      </w:pPr>
      <w:r w:rsidRPr="00A7573E">
        <w:rPr>
          <w:sz w:val="18"/>
        </w:rPr>
        <w:t>Figure 4.1: Mesh</w:t>
      </w:r>
    </w:p>
    <w:p w:rsidR="00A7573E" w:rsidRPr="003F201B" w:rsidRDefault="00A7573E" w:rsidP="00A7573E">
      <w:pPr>
        <w:jc w:val="both"/>
        <w:rPr>
          <w:color w:val="FF0000"/>
          <w:sz w:val="20"/>
        </w:rPr>
      </w:pPr>
    </w:p>
    <w:p w:rsidR="00A7573E" w:rsidRPr="00DF16E6" w:rsidRDefault="00A7573E" w:rsidP="00A7573E">
      <w:pPr>
        <w:jc w:val="both"/>
        <w:rPr>
          <w:sz w:val="20"/>
          <w:highlight w:val="red"/>
          <w:u w:val="single"/>
        </w:rPr>
      </w:pPr>
      <w:r w:rsidRPr="00DF16E6">
        <w:rPr>
          <w:sz w:val="20"/>
          <w:highlight w:val="red"/>
          <w:u w:val="single"/>
        </w:rPr>
        <w:t>Contact elements:</w:t>
      </w:r>
    </w:p>
    <w:p w:rsidR="00761BE6" w:rsidRDefault="00761BE6" w:rsidP="00761BE6">
      <w:pPr>
        <w:jc w:val="both"/>
        <w:rPr>
          <w:ins w:id="103" w:author="Michael Regan" w:date="2018-12-07T22:53:00Z"/>
          <w:sz w:val="20"/>
          <w:highlight w:val="red"/>
        </w:rPr>
      </w:pPr>
    </w:p>
    <w:p w:rsidR="00761BE6" w:rsidRDefault="00761BE6" w:rsidP="00761BE6">
      <w:pPr>
        <w:jc w:val="both"/>
        <w:rPr>
          <w:ins w:id="104" w:author="Michael Regan" w:date="2018-12-07T22:53:00Z"/>
          <w:sz w:val="20"/>
          <w:highlight w:val="red"/>
        </w:rPr>
      </w:pPr>
      <w:ins w:id="105" w:author="Michael Regan" w:date="2018-12-07T22:53:00Z">
        <w:r>
          <w:rPr>
            <w:sz w:val="20"/>
            <w:highlight w:val="red"/>
          </w:rPr>
          <w:t xml:space="preserve">Abaqus default contact element were modeled with the following properties: </w:t>
        </w:r>
      </w:ins>
    </w:p>
    <w:p w:rsidR="00761BE6" w:rsidRDefault="00761BE6" w:rsidP="00761BE6">
      <w:pPr>
        <w:jc w:val="both"/>
        <w:rPr>
          <w:ins w:id="106" w:author="Michael Regan" w:date="2018-12-07T22:53:00Z"/>
          <w:sz w:val="20"/>
          <w:highlight w:val="red"/>
        </w:rPr>
      </w:pPr>
      <w:ins w:id="107" w:author="Michael Regan" w:date="2018-12-07T22:53:00Z">
        <w:r>
          <w:rPr>
            <w:sz w:val="20"/>
            <w:highlight w:val="red"/>
          </w:rPr>
          <w:t>- trans</w:t>
        </w:r>
      </w:ins>
    </w:p>
    <w:p w:rsidR="00761BE6" w:rsidRDefault="00761BE6" w:rsidP="00761BE6">
      <w:pPr>
        <w:jc w:val="both"/>
        <w:rPr>
          <w:ins w:id="108" w:author="Michael Regan" w:date="2018-12-07T22:53:00Z"/>
          <w:sz w:val="20"/>
          <w:highlight w:val="red"/>
        </w:rPr>
      </w:pPr>
      <w:ins w:id="109" w:author="Michael Regan" w:date="2018-12-07T22:53:00Z">
        <w:r>
          <w:rPr>
            <w:sz w:val="20"/>
            <w:highlight w:val="red"/>
          </w:rPr>
          <w:t>- XXXX</w:t>
        </w:r>
      </w:ins>
    </w:p>
    <w:p w:rsidR="00761BE6" w:rsidRDefault="00761BE6" w:rsidP="00A7573E">
      <w:pPr>
        <w:jc w:val="both"/>
        <w:rPr>
          <w:ins w:id="110" w:author="Michael Regan" w:date="2018-12-07T22:53:00Z"/>
          <w:sz w:val="20"/>
          <w:highlight w:val="red"/>
        </w:rPr>
      </w:pPr>
    </w:p>
    <w:p w:rsidR="00761BE6" w:rsidRDefault="00761BE6" w:rsidP="00A7573E">
      <w:pPr>
        <w:jc w:val="both"/>
        <w:rPr>
          <w:ins w:id="111" w:author="Michael Regan" w:date="2018-12-07T22:53:00Z"/>
          <w:sz w:val="20"/>
          <w:highlight w:val="red"/>
        </w:rPr>
      </w:pPr>
    </w:p>
    <w:p w:rsidR="00A7573E" w:rsidRPr="00DF16E6" w:rsidRDefault="00A7573E" w:rsidP="00A7573E">
      <w:pPr>
        <w:jc w:val="both"/>
        <w:rPr>
          <w:sz w:val="20"/>
        </w:rPr>
      </w:pPr>
      <w:r w:rsidRPr="00DF16E6">
        <w:rPr>
          <w:sz w:val="20"/>
          <w:highlight w:val="red"/>
        </w:rPr>
        <w:t>Contact elements are generated between the faces of the nuts mating with the flanges. Likewise, contact elements are generated between the gasket faces and the corresponding faces on the flanges.</w:t>
      </w:r>
    </w:p>
    <w:p w:rsidR="00A7573E" w:rsidRDefault="00A7573E" w:rsidP="00A7573E">
      <w:pPr>
        <w:jc w:val="both"/>
        <w:rPr>
          <w:ins w:id="112" w:author="Michael Regan" w:date="2018-12-07T22:54:00Z"/>
          <w:color w:val="FF0000"/>
          <w:sz w:val="20"/>
          <w:u w:val="single"/>
        </w:rPr>
      </w:pPr>
    </w:p>
    <w:p w:rsidR="00761BE6" w:rsidRPr="00854A0D" w:rsidRDefault="00761BE6">
      <w:pPr>
        <w:rPr>
          <w:sz w:val="20"/>
          <w:rPrChange w:id="113" w:author="Michael Regan" w:date="2018-12-07T23:49:00Z">
            <w:rPr>
              <w:color w:val="FF0000"/>
              <w:sz w:val="20"/>
              <w:u w:val="single"/>
            </w:rPr>
          </w:rPrChange>
        </w:rPr>
        <w:pPrChange w:id="114" w:author="Michael Regan" w:date="2018-12-07T23:49:00Z">
          <w:pPr>
            <w:jc w:val="both"/>
          </w:pPr>
        </w:pPrChange>
      </w:pPr>
      <w:ins w:id="115" w:author="Michael Regan" w:date="2018-12-07T22:54:00Z">
        <w:r w:rsidRPr="00854A0D">
          <w:rPr>
            <w:sz w:val="20"/>
            <w:rPrChange w:id="116" w:author="Michael Regan" w:date="2018-12-07T23:49:00Z">
              <w:rPr>
                <w:color w:val="FF0000"/>
                <w:sz w:val="20"/>
                <w:highlight w:val="yellow"/>
              </w:rPr>
            </w:rPrChange>
          </w:rPr>
          <w:t>Further improvement</w:t>
        </w:r>
        <w:r w:rsidRPr="00854A0D">
          <w:rPr>
            <w:sz w:val="20"/>
            <w:rPrChange w:id="117" w:author="Michael Regan" w:date="2018-12-07T23:49:00Z">
              <w:rPr>
                <w:color w:val="FF0000"/>
                <w:sz w:val="20"/>
              </w:rPr>
            </w:rPrChange>
          </w:rPr>
          <w:t>s</w:t>
        </w:r>
        <w:r w:rsidRPr="00854A0D">
          <w:rPr>
            <w:sz w:val="20"/>
            <w:rPrChange w:id="118" w:author="Michael Regan" w:date="2018-12-07T23:49:00Z">
              <w:rPr>
                <w:color w:val="FF0000"/>
                <w:sz w:val="20"/>
                <w:highlight w:val="yellow"/>
              </w:rPr>
            </w:rPrChange>
          </w:rPr>
          <w:t xml:space="preserve"> </w:t>
        </w:r>
        <w:r w:rsidRPr="00854A0D">
          <w:rPr>
            <w:sz w:val="20"/>
            <w:rPrChange w:id="119" w:author="Michael Regan" w:date="2018-12-07T23:49:00Z">
              <w:rPr>
                <w:color w:val="FF0000"/>
                <w:sz w:val="20"/>
              </w:rPr>
            </w:rPrChange>
          </w:rPr>
          <w:t>were suggested for</w:t>
        </w:r>
        <w:r w:rsidRPr="00854A0D">
          <w:rPr>
            <w:sz w:val="20"/>
            <w:rPrChange w:id="120" w:author="Michael Regan" w:date="2018-12-07T23:49:00Z">
              <w:rPr>
                <w:color w:val="FF0000"/>
                <w:sz w:val="20"/>
                <w:highlight w:val="yellow"/>
              </w:rPr>
            </w:rPrChange>
          </w:rPr>
          <w:t xml:space="preserve"> these element</w:t>
        </w:r>
        <w:r w:rsidRPr="00854A0D">
          <w:rPr>
            <w:sz w:val="20"/>
            <w:rPrChange w:id="121" w:author="Michael Regan" w:date="2018-12-07T23:49:00Z">
              <w:rPr>
                <w:color w:val="FF0000"/>
                <w:sz w:val="20"/>
              </w:rPr>
            </w:rPrChange>
          </w:rPr>
          <w:t>s</w:t>
        </w:r>
        <w:r w:rsidRPr="00854A0D">
          <w:rPr>
            <w:sz w:val="20"/>
            <w:rPrChange w:id="122" w:author="Michael Regan" w:date="2018-12-07T23:49:00Z">
              <w:rPr>
                <w:color w:val="FF0000"/>
                <w:sz w:val="20"/>
                <w:highlight w:val="yellow"/>
              </w:rPr>
            </w:rPrChange>
          </w:rPr>
          <w:t xml:space="preserve">, however, due to the limitation of </w:t>
        </w:r>
        <w:r w:rsidRPr="00854A0D">
          <w:rPr>
            <w:sz w:val="20"/>
            <w:rPrChange w:id="123" w:author="Michael Regan" w:date="2018-12-07T23:49:00Z">
              <w:rPr>
                <w:color w:val="FF0000"/>
                <w:sz w:val="20"/>
              </w:rPr>
            </w:rPrChange>
          </w:rPr>
          <w:t>the number of the nodes to</w:t>
        </w:r>
        <w:r w:rsidRPr="00854A0D">
          <w:rPr>
            <w:sz w:val="20"/>
            <w:rPrChange w:id="124" w:author="Michael Regan" w:date="2018-12-07T23:49:00Z">
              <w:rPr>
                <w:color w:val="FF0000"/>
                <w:sz w:val="20"/>
                <w:highlight w:val="yellow"/>
              </w:rPr>
            </w:rPrChange>
          </w:rPr>
          <w:t xml:space="preserve"> 20,000 nodes for the teaching version of </w:t>
        </w:r>
      </w:ins>
      <w:ins w:id="125" w:author="Michael Regan" w:date="2018-12-07T22:55:00Z">
        <w:r w:rsidRPr="00854A0D">
          <w:rPr>
            <w:sz w:val="20"/>
            <w:rPrChange w:id="126" w:author="Michael Regan" w:date="2018-12-07T23:49:00Z">
              <w:rPr>
                <w:color w:val="FF0000"/>
                <w:sz w:val="20"/>
              </w:rPr>
            </w:rPrChange>
          </w:rPr>
          <w:t xml:space="preserve">the </w:t>
        </w:r>
      </w:ins>
      <w:ins w:id="127" w:author="Michael Regan" w:date="2018-12-07T22:54:00Z">
        <w:r w:rsidRPr="00854A0D">
          <w:rPr>
            <w:sz w:val="20"/>
            <w:rPrChange w:id="128" w:author="Michael Regan" w:date="2018-12-07T23:49:00Z">
              <w:rPr>
                <w:color w:val="FF0000"/>
                <w:sz w:val="20"/>
                <w:highlight w:val="yellow"/>
              </w:rPr>
            </w:rPrChange>
          </w:rPr>
          <w:t>Abaqus</w:t>
        </w:r>
      </w:ins>
      <w:ins w:id="129" w:author="Michael Regan" w:date="2018-12-07T22:55:00Z">
        <w:r w:rsidRPr="00854A0D">
          <w:rPr>
            <w:sz w:val="20"/>
            <w:rPrChange w:id="130" w:author="Michael Regan" w:date="2018-12-07T23:49:00Z">
              <w:rPr>
                <w:color w:val="FF0000"/>
                <w:sz w:val="20"/>
              </w:rPr>
            </w:rPrChange>
          </w:rPr>
          <w:t xml:space="preserve"> finite element analysis software</w:t>
        </w:r>
      </w:ins>
      <w:ins w:id="131" w:author="Michael Regan" w:date="2018-12-07T22:54:00Z">
        <w:r w:rsidRPr="00854A0D">
          <w:rPr>
            <w:sz w:val="20"/>
            <w:rPrChange w:id="132" w:author="Michael Regan" w:date="2018-12-07T23:49:00Z">
              <w:rPr>
                <w:color w:val="FF0000"/>
                <w:sz w:val="20"/>
                <w:highlight w:val="yellow"/>
              </w:rPr>
            </w:rPrChange>
          </w:rPr>
          <w:t xml:space="preserve"> used for this study</w:t>
        </w:r>
      </w:ins>
      <w:ins w:id="133" w:author="Michael Regan" w:date="2018-12-07T22:55:00Z">
        <w:r w:rsidRPr="00854A0D">
          <w:rPr>
            <w:sz w:val="20"/>
            <w:rPrChange w:id="134" w:author="Michael Regan" w:date="2018-12-07T23:49:00Z">
              <w:rPr>
                <w:color w:val="FF0000"/>
                <w:sz w:val="20"/>
              </w:rPr>
            </w:rPrChange>
          </w:rPr>
          <w:t>,</w:t>
        </w:r>
      </w:ins>
      <w:ins w:id="135" w:author="Michael Regan" w:date="2018-12-07T22:54:00Z">
        <w:r w:rsidRPr="00854A0D">
          <w:rPr>
            <w:sz w:val="20"/>
            <w:rPrChange w:id="136" w:author="Michael Regan" w:date="2018-12-07T23:49:00Z">
              <w:rPr>
                <w:color w:val="FF0000"/>
                <w:sz w:val="20"/>
                <w:highlight w:val="yellow"/>
              </w:rPr>
            </w:rPrChange>
          </w:rPr>
          <w:t xml:space="preserve"> the </w:t>
        </w:r>
        <w:r w:rsidRPr="00854A0D">
          <w:rPr>
            <w:sz w:val="20"/>
            <w:rPrChange w:id="137" w:author="Michael Regan" w:date="2018-12-07T23:49:00Z">
              <w:rPr>
                <w:color w:val="FF0000"/>
                <w:sz w:val="20"/>
              </w:rPr>
            </w:rPrChange>
          </w:rPr>
          <w:t>default was used to get converg</w:t>
        </w:r>
      </w:ins>
      <w:ins w:id="138" w:author="Michael Regan" w:date="2018-12-07T22:55:00Z">
        <w:r w:rsidRPr="00854A0D">
          <w:rPr>
            <w:sz w:val="20"/>
            <w:rPrChange w:id="139" w:author="Michael Regan" w:date="2018-12-07T23:49:00Z">
              <w:rPr>
                <w:color w:val="FF0000"/>
                <w:sz w:val="20"/>
              </w:rPr>
            </w:rPrChange>
          </w:rPr>
          <w:t>e</w:t>
        </w:r>
      </w:ins>
      <w:ins w:id="140" w:author="Michael Regan" w:date="2018-12-07T22:54:00Z">
        <w:r w:rsidRPr="00854A0D">
          <w:rPr>
            <w:sz w:val="20"/>
            <w:rPrChange w:id="141" w:author="Michael Regan" w:date="2018-12-07T23:49:00Z">
              <w:rPr>
                <w:color w:val="FF0000"/>
                <w:sz w:val="20"/>
                <w:highlight w:val="yellow"/>
              </w:rPr>
            </w:rPrChange>
          </w:rPr>
          <w:t>nce in the model.</w:t>
        </w:r>
      </w:ins>
    </w:p>
    <w:p w:rsidR="00A7573E" w:rsidRPr="00626E23" w:rsidRDefault="00A7573E" w:rsidP="00A7573E">
      <w:pPr>
        <w:rPr>
          <w:sz w:val="20"/>
        </w:rPr>
      </w:pPr>
    </w:p>
    <w:p w:rsidR="005E4E94" w:rsidRPr="00A7573E" w:rsidRDefault="005E4E94" w:rsidP="00A7573E">
      <w:pPr>
        <w:tabs>
          <w:tab w:val="left" w:pos="1951"/>
        </w:tabs>
        <w:rPr>
          <w:b/>
          <w:i/>
          <w:sz w:val="22"/>
        </w:rPr>
      </w:pPr>
      <w:r>
        <w:rPr>
          <w:b/>
          <w:sz w:val="22"/>
          <w:szCs w:val="26"/>
        </w:rPr>
        <w:t>5</w:t>
      </w:r>
      <w:r w:rsidRPr="0003446D">
        <w:rPr>
          <w:b/>
          <w:sz w:val="22"/>
          <w:szCs w:val="26"/>
        </w:rPr>
        <w:t xml:space="preserve">.0 Boundary conditions </w:t>
      </w:r>
    </w:p>
    <w:p w:rsidR="00A7573E" w:rsidRPr="00A7573E" w:rsidRDefault="00A7573E" w:rsidP="00A7573E">
      <w:pPr>
        <w:jc w:val="both"/>
        <w:rPr>
          <w:sz w:val="21"/>
          <w:szCs w:val="26"/>
        </w:rPr>
      </w:pPr>
      <w:r w:rsidRPr="00A7573E">
        <w:rPr>
          <w:sz w:val="21"/>
          <w:szCs w:val="26"/>
        </w:rPr>
        <w:t xml:space="preserve">Symmetry sectional faces of the flange, bolt and gaskets </w:t>
      </w:r>
      <w:ins w:id="142" w:author="Michael Regan" w:date="2018-12-07T22:55:00Z">
        <w:r w:rsidR="00761BE6">
          <w:rPr>
            <w:sz w:val="21"/>
            <w:szCs w:val="26"/>
          </w:rPr>
          <w:t>were</w:t>
        </w:r>
      </w:ins>
      <w:del w:id="143" w:author="Michael Regan" w:date="2018-12-07T22:55:00Z">
        <w:r w:rsidRPr="00A7573E" w:rsidDel="00761BE6">
          <w:rPr>
            <w:sz w:val="21"/>
            <w:szCs w:val="26"/>
          </w:rPr>
          <w:delText>are</w:delText>
        </w:r>
      </w:del>
      <w:r w:rsidRPr="00A7573E">
        <w:rPr>
          <w:sz w:val="21"/>
          <w:szCs w:val="26"/>
        </w:rPr>
        <w:t xml:space="preserve"> constrained in the </w:t>
      </w:r>
      <w:proofErr w:type="spellStart"/>
      <w:r w:rsidRPr="00A7573E">
        <w:rPr>
          <w:sz w:val="21"/>
          <w:szCs w:val="26"/>
        </w:rPr>
        <w:t>U</w:t>
      </w:r>
      <w:r w:rsidRPr="00761BE6">
        <w:rPr>
          <w:sz w:val="21"/>
          <w:szCs w:val="26"/>
          <w:vertAlign w:val="subscript"/>
          <w:rPrChange w:id="144" w:author="Michael Regan" w:date="2018-12-07T22:55:00Z">
            <w:rPr>
              <w:sz w:val="21"/>
              <w:szCs w:val="26"/>
            </w:rPr>
          </w:rPrChange>
        </w:rPr>
        <w:t>z</w:t>
      </w:r>
      <w:proofErr w:type="spellEnd"/>
      <w:r w:rsidRPr="00A7573E">
        <w:rPr>
          <w:sz w:val="21"/>
          <w:szCs w:val="26"/>
        </w:rPr>
        <w:t xml:space="preserve"> translation. </w:t>
      </w:r>
    </w:p>
    <w:p w:rsidR="00A7573E" w:rsidRDefault="00A7573E" w:rsidP="00A7573E">
      <w:pPr>
        <w:tabs>
          <w:tab w:val="left" w:pos="1951"/>
        </w:tabs>
        <w:jc w:val="center"/>
        <w:rPr>
          <w:b/>
          <w:sz w:val="20"/>
          <w:szCs w:val="26"/>
        </w:rPr>
      </w:pPr>
      <w:r>
        <w:rPr>
          <w:noProof/>
        </w:rPr>
        <w:drawing>
          <wp:inline distT="0" distB="0" distL="0" distR="0" wp14:anchorId="2D37B0B9" wp14:editId="4C837350">
            <wp:extent cx="1862919" cy="1777736"/>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03226" cy="1816200"/>
                    </a:xfrm>
                    <a:prstGeom prst="rect">
                      <a:avLst/>
                    </a:prstGeom>
                  </pic:spPr>
                </pic:pic>
              </a:graphicData>
            </a:graphic>
          </wp:inline>
        </w:drawing>
      </w:r>
    </w:p>
    <w:p w:rsidR="00A7573E" w:rsidRPr="00A7573E" w:rsidRDefault="00A7573E" w:rsidP="00A7573E">
      <w:pPr>
        <w:jc w:val="center"/>
        <w:rPr>
          <w:sz w:val="18"/>
          <w:szCs w:val="26"/>
        </w:rPr>
      </w:pPr>
      <w:r w:rsidRPr="00A7573E">
        <w:rPr>
          <w:sz w:val="18"/>
          <w:szCs w:val="26"/>
        </w:rPr>
        <w:t>Figure 5.1: Symmetry constrain</w:t>
      </w:r>
      <w:r>
        <w:rPr>
          <w:sz w:val="18"/>
          <w:szCs w:val="26"/>
        </w:rPr>
        <w:t>t</w:t>
      </w:r>
    </w:p>
    <w:p w:rsidR="00A7573E" w:rsidRDefault="00A7573E" w:rsidP="00A7573E">
      <w:pPr>
        <w:tabs>
          <w:tab w:val="left" w:pos="1951"/>
        </w:tabs>
        <w:jc w:val="center"/>
        <w:rPr>
          <w:b/>
          <w:sz w:val="20"/>
          <w:szCs w:val="26"/>
        </w:rPr>
      </w:pPr>
    </w:p>
    <w:p w:rsidR="00A7573E" w:rsidRPr="00A7573E" w:rsidRDefault="00A7573E" w:rsidP="00A7573E">
      <w:pPr>
        <w:jc w:val="both"/>
        <w:rPr>
          <w:sz w:val="21"/>
          <w:szCs w:val="26"/>
        </w:rPr>
      </w:pPr>
      <w:r w:rsidRPr="00A7573E">
        <w:rPr>
          <w:sz w:val="21"/>
          <w:szCs w:val="26"/>
        </w:rPr>
        <w:t>T</w:t>
      </w:r>
      <w:ins w:id="145" w:author="Michael Regan" w:date="2018-12-07T22:55:00Z">
        <w:r w:rsidR="00761BE6">
          <w:rPr>
            <w:sz w:val="21"/>
            <w:szCs w:val="26"/>
          </w:rPr>
          <w:t>he t</w:t>
        </w:r>
      </w:ins>
      <w:r w:rsidRPr="00A7573E">
        <w:rPr>
          <w:sz w:val="21"/>
          <w:szCs w:val="26"/>
        </w:rPr>
        <w:t xml:space="preserve">op face of the gasket and stud </w:t>
      </w:r>
      <w:ins w:id="146" w:author="Michael Regan" w:date="2018-12-07T22:55:00Z">
        <w:r w:rsidR="00761BE6">
          <w:rPr>
            <w:sz w:val="21"/>
            <w:szCs w:val="26"/>
          </w:rPr>
          <w:t>we</w:t>
        </w:r>
      </w:ins>
      <w:del w:id="147" w:author="Michael Regan" w:date="2018-12-07T22:55:00Z">
        <w:r w:rsidRPr="00A7573E" w:rsidDel="00761BE6">
          <w:rPr>
            <w:sz w:val="21"/>
            <w:szCs w:val="26"/>
          </w:rPr>
          <w:delText>a</w:delText>
        </w:r>
      </w:del>
      <w:r w:rsidRPr="00A7573E">
        <w:rPr>
          <w:sz w:val="21"/>
          <w:szCs w:val="26"/>
        </w:rPr>
        <w:t xml:space="preserve">re constrained in the </w:t>
      </w:r>
      <w:proofErr w:type="spellStart"/>
      <w:r w:rsidRPr="00A7573E">
        <w:rPr>
          <w:sz w:val="21"/>
          <w:szCs w:val="26"/>
        </w:rPr>
        <w:t>U</w:t>
      </w:r>
      <w:r w:rsidRPr="00761BE6">
        <w:rPr>
          <w:sz w:val="21"/>
          <w:szCs w:val="26"/>
          <w:vertAlign w:val="subscript"/>
          <w:rPrChange w:id="148" w:author="Michael Regan" w:date="2018-12-07T22:55:00Z">
            <w:rPr>
              <w:sz w:val="21"/>
              <w:szCs w:val="26"/>
            </w:rPr>
          </w:rPrChange>
        </w:rPr>
        <w:t>y</w:t>
      </w:r>
      <w:proofErr w:type="spellEnd"/>
      <w:r w:rsidRPr="00A7573E">
        <w:rPr>
          <w:sz w:val="21"/>
          <w:szCs w:val="26"/>
        </w:rPr>
        <w:t xml:space="preserve"> translation.</w:t>
      </w:r>
    </w:p>
    <w:p w:rsidR="00A7573E" w:rsidRPr="00A7573E" w:rsidRDefault="00A7573E" w:rsidP="00A7573E">
      <w:pPr>
        <w:jc w:val="center"/>
        <w:rPr>
          <w:sz w:val="21"/>
          <w:szCs w:val="26"/>
        </w:rPr>
      </w:pPr>
      <w:r w:rsidRPr="00A7573E">
        <w:rPr>
          <w:noProof/>
          <w:sz w:val="28"/>
        </w:rPr>
        <w:drawing>
          <wp:inline distT="0" distB="0" distL="0" distR="0" wp14:anchorId="69EB9030" wp14:editId="0D077043">
            <wp:extent cx="1637731" cy="1796098"/>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54929" cy="1814959"/>
                    </a:xfrm>
                    <a:prstGeom prst="rect">
                      <a:avLst/>
                    </a:prstGeom>
                  </pic:spPr>
                </pic:pic>
              </a:graphicData>
            </a:graphic>
          </wp:inline>
        </w:drawing>
      </w:r>
    </w:p>
    <w:p w:rsidR="00A7573E" w:rsidRPr="00A7573E" w:rsidRDefault="00A7573E" w:rsidP="00A7573E">
      <w:pPr>
        <w:jc w:val="center"/>
        <w:rPr>
          <w:sz w:val="16"/>
          <w:szCs w:val="26"/>
        </w:rPr>
      </w:pPr>
      <w:r w:rsidRPr="00A7573E">
        <w:rPr>
          <w:sz w:val="16"/>
          <w:szCs w:val="26"/>
        </w:rPr>
        <w:t>Figure 5.2: Y-axis constrain</w:t>
      </w:r>
      <w:r>
        <w:rPr>
          <w:sz w:val="16"/>
          <w:szCs w:val="26"/>
        </w:rPr>
        <w:t>t</w:t>
      </w:r>
    </w:p>
    <w:p w:rsidR="00A7573E" w:rsidRPr="00A7573E" w:rsidRDefault="00A7573E" w:rsidP="00A7573E">
      <w:pPr>
        <w:tabs>
          <w:tab w:val="left" w:pos="1951"/>
        </w:tabs>
        <w:rPr>
          <w:b/>
          <w:sz w:val="16"/>
          <w:szCs w:val="26"/>
        </w:rPr>
      </w:pPr>
    </w:p>
    <w:p w:rsidR="005D0395" w:rsidRPr="00077093" w:rsidRDefault="005D0395" w:rsidP="005D0395">
      <w:pPr>
        <w:tabs>
          <w:tab w:val="left" w:pos="1951"/>
        </w:tabs>
        <w:rPr>
          <w:b/>
          <w:sz w:val="20"/>
          <w:szCs w:val="26"/>
        </w:rPr>
      </w:pPr>
      <w:r>
        <w:rPr>
          <w:b/>
          <w:sz w:val="22"/>
          <w:szCs w:val="26"/>
        </w:rPr>
        <w:t>6.0 Loading</w:t>
      </w:r>
      <w:r w:rsidRPr="0003446D">
        <w:rPr>
          <w:b/>
          <w:sz w:val="22"/>
          <w:szCs w:val="26"/>
        </w:rPr>
        <w:t xml:space="preserve"> conditions</w:t>
      </w:r>
    </w:p>
    <w:p w:rsidR="005D0395" w:rsidRPr="005D0395" w:rsidRDefault="005D0395" w:rsidP="005D0395">
      <w:pPr>
        <w:tabs>
          <w:tab w:val="left" w:pos="1951"/>
        </w:tabs>
        <w:jc w:val="both"/>
        <w:rPr>
          <w:sz w:val="21"/>
        </w:rPr>
      </w:pPr>
      <w:r w:rsidRPr="005D0395">
        <w:rPr>
          <w:sz w:val="21"/>
        </w:rPr>
        <w:t xml:space="preserve">The model was subjected to </w:t>
      </w:r>
      <w:ins w:id="149" w:author="Michael Regan" w:date="2018-12-07T22:56:00Z">
        <w:r w:rsidR="00761BE6">
          <w:rPr>
            <w:sz w:val="21"/>
          </w:rPr>
          <w:t>six</w:t>
        </w:r>
      </w:ins>
      <w:del w:id="150" w:author="Michael Regan" w:date="2018-12-07T22:56:00Z">
        <w:r w:rsidRPr="005D0395" w:rsidDel="00761BE6">
          <w:rPr>
            <w:sz w:val="21"/>
          </w:rPr>
          <w:delText>five</w:delText>
        </w:r>
      </w:del>
      <w:r w:rsidRPr="005D0395">
        <w:rPr>
          <w:sz w:val="21"/>
        </w:rPr>
        <w:t xml:space="preserve"> individual unit loads; bolt makeup load, internal bore pressure with the associated pressure end load,</w:t>
      </w:r>
      <w:ins w:id="151" w:author="Michael Regan" w:date="2018-12-07T22:56:00Z">
        <w:r w:rsidR="00761BE6">
          <w:rPr>
            <w:sz w:val="21"/>
          </w:rPr>
          <w:t xml:space="preserve"> temperature,</w:t>
        </w:r>
      </w:ins>
      <w:r w:rsidRPr="005D0395">
        <w:rPr>
          <w:sz w:val="21"/>
        </w:rPr>
        <w:t xml:space="preserve"> tension of axial pipe stress, and bending moment that resulted in stress at the extreme fiber of the pipe.</w:t>
      </w:r>
    </w:p>
    <w:p w:rsidR="005D0395" w:rsidRPr="00D41049" w:rsidRDefault="005D0395" w:rsidP="005D0395">
      <w:pPr>
        <w:tabs>
          <w:tab w:val="left" w:pos="1951"/>
        </w:tabs>
        <w:rPr>
          <w:color w:val="FF0000"/>
          <w:sz w:val="20"/>
        </w:rPr>
      </w:pPr>
    </w:p>
    <w:p w:rsidR="005D0395" w:rsidRPr="005D0395" w:rsidRDefault="005D0395" w:rsidP="005D0395">
      <w:pPr>
        <w:rPr>
          <w:b/>
          <w:i/>
          <w:sz w:val="21"/>
        </w:rPr>
      </w:pPr>
      <w:r w:rsidRPr="005D0395">
        <w:rPr>
          <w:b/>
          <w:i/>
          <w:sz w:val="21"/>
        </w:rPr>
        <w:t>6.1 Bolt load</w:t>
      </w:r>
    </w:p>
    <w:p w:rsidR="0030266E" w:rsidRDefault="005D0395" w:rsidP="0030266E">
      <w:pPr>
        <w:rPr>
          <w:ins w:id="152" w:author="Michael Regan" w:date="2018-12-07T22:59:00Z"/>
          <w:sz w:val="21"/>
        </w:rPr>
      </w:pPr>
      <w:r w:rsidRPr="005D0395">
        <w:rPr>
          <w:sz w:val="21"/>
        </w:rPr>
        <w:t>Applied bolt load:  115</w:t>
      </w:r>
      <w:r>
        <w:rPr>
          <w:sz w:val="21"/>
        </w:rPr>
        <w:t>,</w:t>
      </w:r>
      <w:r w:rsidRPr="005D0395">
        <w:rPr>
          <w:sz w:val="21"/>
        </w:rPr>
        <w:t>598 N</w:t>
      </w:r>
      <w:ins w:id="153" w:author="Michael Regan" w:date="2018-12-07T22:56:00Z">
        <w:r w:rsidR="00761BE6">
          <w:rPr>
            <w:sz w:val="21"/>
          </w:rPr>
          <w:t xml:space="preserve"> x 2 halves</w:t>
        </w:r>
      </w:ins>
      <w:r w:rsidR="00005626">
        <w:rPr>
          <w:sz w:val="21"/>
        </w:rPr>
        <w:t xml:space="preserve">. </w:t>
      </w:r>
      <w:del w:id="154" w:author="Michael Regan" w:date="2018-12-07T22:57:00Z">
        <w:r w:rsidR="00005626" w:rsidDel="0030266E">
          <w:rPr>
            <w:sz w:val="21"/>
          </w:rPr>
          <w:delText xml:space="preserve"> </w:delText>
        </w:r>
      </w:del>
      <w:ins w:id="155" w:author="Michael Regan" w:date="2018-12-07T22:56:00Z">
        <w:r w:rsidR="0030266E" w:rsidRPr="0030266E">
          <w:rPr>
            <w:sz w:val="21"/>
            <w:rPrChange w:id="156" w:author="Michael Regan" w:date="2018-12-07T22:57:00Z">
              <w:rPr>
                <w:sz w:val="21"/>
                <w:highlight w:val="yellow"/>
              </w:rPr>
            </w:rPrChange>
          </w:rPr>
          <w:t>The data was obtained from the actual torque applied at site during construction to achieve the tension in the bolt (21</w:t>
        </w:r>
      </w:ins>
      <w:ins w:id="157" w:author="Michael Regan" w:date="2018-12-07T22:57:00Z">
        <w:r w:rsidR="0030266E" w:rsidRPr="0030266E">
          <w:rPr>
            <w:sz w:val="21"/>
            <w:rPrChange w:id="158" w:author="Michael Regan" w:date="2018-12-07T22:57:00Z">
              <w:rPr>
                <w:sz w:val="21"/>
                <w:highlight w:val="yellow"/>
              </w:rPr>
            </w:rPrChange>
          </w:rPr>
          <w:t>,</w:t>
        </w:r>
      </w:ins>
      <w:ins w:id="159" w:author="Michael Regan" w:date="2018-12-07T22:56:00Z">
        <w:r w:rsidR="0030266E" w:rsidRPr="0030266E">
          <w:rPr>
            <w:sz w:val="21"/>
            <w:rPrChange w:id="160" w:author="Michael Regan" w:date="2018-12-07T22:57:00Z">
              <w:rPr>
                <w:sz w:val="21"/>
                <w:highlight w:val="yellow"/>
              </w:rPr>
            </w:rPrChange>
          </w:rPr>
          <w:t>196</w:t>
        </w:r>
      </w:ins>
      <w:ins w:id="161" w:author="Michael Regan" w:date="2018-12-07T22:57:00Z">
        <w:r w:rsidR="0030266E" w:rsidRPr="0030266E">
          <w:rPr>
            <w:sz w:val="21"/>
            <w:rPrChange w:id="162" w:author="Michael Regan" w:date="2018-12-07T22:57:00Z">
              <w:rPr>
                <w:sz w:val="21"/>
                <w:highlight w:val="yellow"/>
              </w:rPr>
            </w:rPrChange>
          </w:rPr>
          <w:t xml:space="preserve"> </w:t>
        </w:r>
      </w:ins>
      <w:ins w:id="163" w:author="Michael Regan" w:date="2018-12-07T22:56:00Z">
        <w:r w:rsidR="0030266E" w:rsidRPr="0030266E">
          <w:rPr>
            <w:sz w:val="21"/>
            <w:rPrChange w:id="164" w:author="Michael Regan" w:date="2018-12-07T22:57:00Z">
              <w:rPr>
                <w:sz w:val="21"/>
                <w:highlight w:val="yellow"/>
              </w:rPr>
            </w:rPrChange>
          </w:rPr>
          <w:t>N).</w:t>
        </w:r>
      </w:ins>
    </w:p>
    <w:p w:rsidR="0030266E" w:rsidRDefault="0030266E" w:rsidP="0030266E">
      <w:pPr>
        <w:rPr>
          <w:ins w:id="165" w:author="Michael Regan" w:date="2018-12-07T22:59:00Z"/>
          <w:sz w:val="21"/>
        </w:rPr>
      </w:pPr>
    </w:p>
    <w:p w:rsidR="0030266E" w:rsidRPr="00D41049" w:rsidRDefault="0030266E" w:rsidP="0030266E">
      <w:pPr>
        <w:rPr>
          <w:moveTo w:id="166" w:author="Michael Regan" w:date="2018-12-07T22:59:00Z"/>
          <w:sz w:val="20"/>
        </w:rPr>
      </w:pPr>
      <w:moveToRangeStart w:id="167" w:author="Michael Regan" w:date="2018-12-07T22:59:00Z" w:name="move531986880"/>
    </w:p>
    <w:p w:rsidR="0030266E" w:rsidRPr="0030266E" w:rsidRDefault="0030266E" w:rsidP="0030266E">
      <w:pPr>
        <w:jc w:val="center"/>
        <w:rPr>
          <w:moveTo w:id="168" w:author="Michael Regan" w:date="2018-12-07T22:59:00Z"/>
          <w:sz w:val="20"/>
        </w:rPr>
      </w:pPr>
      <w:moveTo w:id="169" w:author="Michael Regan" w:date="2018-12-07T22:59:00Z">
        <w:r w:rsidRPr="0030266E">
          <w:rPr>
            <w:noProof/>
          </w:rPr>
          <w:drawing>
            <wp:inline distT="0" distB="0" distL="0" distR="0" wp14:anchorId="4CB21E22" wp14:editId="683ADFC2">
              <wp:extent cx="1495586" cy="1847951"/>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51075" cy="1916513"/>
                      </a:xfrm>
                      <a:prstGeom prst="rect">
                        <a:avLst/>
                      </a:prstGeom>
                    </pic:spPr>
                  </pic:pic>
                </a:graphicData>
              </a:graphic>
            </wp:inline>
          </w:drawing>
        </w:r>
      </w:moveTo>
    </w:p>
    <w:p w:rsidR="0030266E" w:rsidRPr="0030266E" w:rsidRDefault="0030266E" w:rsidP="0030266E">
      <w:pPr>
        <w:jc w:val="center"/>
        <w:rPr>
          <w:moveTo w:id="170" w:author="Michael Regan" w:date="2018-12-07T22:59:00Z"/>
          <w:sz w:val="20"/>
          <w:szCs w:val="26"/>
        </w:rPr>
      </w:pPr>
      <w:moveTo w:id="171" w:author="Michael Regan" w:date="2018-12-07T22:59:00Z">
        <w:r w:rsidRPr="0030266E">
          <w:rPr>
            <w:sz w:val="16"/>
            <w:szCs w:val="26"/>
          </w:rPr>
          <w:t>Figure 6.1</w:t>
        </w:r>
      </w:moveTo>
      <w:ins w:id="172" w:author="Michael Regan" w:date="2018-12-07T23:05:00Z">
        <w:r>
          <w:rPr>
            <w:sz w:val="16"/>
            <w:szCs w:val="26"/>
          </w:rPr>
          <w:t>.1</w:t>
        </w:r>
      </w:ins>
      <w:moveTo w:id="173" w:author="Michael Regan" w:date="2018-12-07T22:59:00Z">
        <w:r w:rsidRPr="0030266E">
          <w:rPr>
            <w:sz w:val="16"/>
            <w:szCs w:val="26"/>
          </w:rPr>
          <w:t>: Bolt load</w:t>
        </w:r>
      </w:moveTo>
    </w:p>
    <w:moveToRangeEnd w:id="167"/>
    <w:p w:rsidR="0030266E" w:rsidRDefault="0030266E" w:rsidP="0030266E">
      <w:pPr>
        <w:rPr>
          <w:ins w:id="174" w:author="Michael Regan" w:date="2018-12-07T23:00:00Z"/>
          <w:sz w:val="21"/>
        </w:rPr>
      </w:pPr>
    </w:p>
    <w:p w:rsidR="0030266E" w:rsidRPr="0030266E" w:rsidRDefault="0030266E">
      <w:pPr>
        <w:jc w:val="center"/>
        <w:rPr>
          <w:ins w:id="175" w:author="Michael Regan" w:date="2018-12-07T22:59:00Z"/>
          <w:sz w:val="20"/>
          <w:szCs w:val="26"/>
          <w:rPrChange w:id="176" w:author="Michael Regan" w:date="2018-12-07T23:00:00Z">
            <w:rPr>
              <w:ins w:id="177" w:author="Michael Regan" w:date="2018-12-07T22:59:00Z"/>
              <w:sz w:val="21"/>
            </w:rPr>
          </w:rPrChange>
        </w:rPr>
        <w:pPrChange w:id="178" w:author="Michael Regan" w:date="2018-12-07T23:00:00Z">
          <w:pPr/>
        </w:pPrChange>
      </w:pPr>
      <w:ins w:id="179" w:author="Michael Regan" w:date="2018-12-07T23:00:00Z">
        <w:r>
          <w:rPr>
            <w:sz w:val="16"/>
            <w:szCs w:val="26"/>
          </w:rPr>
          <w:t>Table 6.</w:t>
        </w:r>
        <w:r w:rsidRPr="002F2116">
          <w:rPr>
            <w:sz w:val="16"/>
            <w:szCs w:val="26"/>
          </w:rPr>
          <w:t>1</w:t>
        </w:r>
      </w:ins>
      <w:ins w:id="180" w:author="Michael Regan" w:date="2018-12-07T23:05:00Z">
        <w:r>
          <w:rPr>
            <w:sz w:val="16"/>
            <w:szCs w:val="26"/>
          </w:rPr>
          <w:t>.1</w:t>
        </w:r>
      </w:ins>
      <w:ins w:id="181" w:author="Michael Regan" w:date="2018-12-07T23:00:00Z">
        <w:r w:rsidRPr="002F2116">
          <w:rPr>
            <w:sz w:val="16"/>
            <w:szCs w:val="26"/>
          </w:rPr>
          <w:t xml:space="preserve">: </w:t>
        </w:r>
        <w:r>
          <w:rPr>
            <w:sz w:val="16"/>
            <w:szCs w:val="26"/>
          </w:rPr>
          <w:t>Bolt and nut dimensions</w:t>
        </w:r>
      </w:ins>
    </w:p>
    <w:p w:rsidR="0030266E" w:rsidRDefault="0030266E" w:rsidP="0030266E">
      <w:pPr>
        <w:rPr>
          <w:ins w:id="182" w:author="Michael Regan" w:date="2018-12-07T22:57:00Z"/>
          <w:sz w:val="21"/>
        </w:rPr>
      </w:pPr>
      <w:ins w:id="183" w:author="Michael Regan" w:date="2018-12-07T22:57:00Z">
        <w:r w:rsidRPr="0030266E">
          <w:rPr>
            <w:noProof/>
            <w:rPrChange w:id="184" w:author="Michael Regan" w:date="2018-12-07T22:57:00Z">
              <w:rPr>
                <w:noProof/>
                <w:highlight w:val="yellow"/>
              </w:rPr>
            </w:rPrChange>
          </w:rPr>
          <w:lastRenderedPageBreak/>
          <w:drawing>
            <wp:inline distT="0" distB="0" distL="0" distR="0" wp14:anchorId="7B6439BC" wp14:editId="4F07D91B">
              <wp:extent cx="3029919" cy="1201119"/>
              <wp:effectExtent l="0" t="0" r="571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93" t="1" r="46441" b="5956"/>
                      <a:stretch/>
                    </pic:blipFill>
                    <pic:spPr bwMode="auto">
                      <a:xfrm>
                        <a:off x="0" y="0"/>
                        <a:ext cx="3070278" cy="1217118"/>
                      </a:xfrm>
                      <a:prstGeom prst="rect">
                        <a:avLst/>
                      </a:prstGeom>
                      <a:ln>
                        <a:noFill/>
                      </a:ln>
                      <a:extLst>
                        <a:ext uri="{53640926-AAD7-44D8-BBD7-CCE9431645EC}">
                          <a14:shadowObscured xmlns:a14="http://schemas.microsoft.com/office/drawing/2010/main"/>
                        </a:ext>
                      </a:extLst>
                    </pic:spPr>
                  </pic:pic>
                </a:graphicData>
              </a:graphic>
            </wp:inline>
          </w:drawing>
        </w:r>
      </w:ins>
    </w:p>
    <w:p w:rsidR="0030266E" w:rsidRDefault="0030266E" w:rsidP="0030266E">
      <w:pPr>
        <w:rPr>
          <w:ins w:id="185" w:author="Michael Regan" w:date="2018-12-07T23:03:00Z"/>
          <w:sz w:val="21"/>
        </w:rPr>
      </w:pPr>
    </w:p>
    <w:p w:rsidR="0030266E" w:rsidRDefault="0030266E" w:rsidP="0030266E">
      <w:pPr>
        <w:rPr>
          <w:ins w:id="186" w:author="Michael Regan" w:date="2018-12-07T23:03:00Z"/>
          <w:noProof/>
        </w:rPr>
      </w:pPr>
      <w:ins w:id="187" w:author="Michael Regan" w:date="2018-12-07T22:56:00Z">
        <w:r>
          <w:rPr>
            <w:sz w:val="21"/>
          </w:rPr>
          <w:t>The fl</w:t>
        </w:r>
        <w:r w:rsidRPr="0030266E">
          <w:rPr>
            <w:sz w:val="21"/>
          </w:rPr>
          <w:t xml:space="preserve">ange </w:t>
        </w:r>
      </w:ins>
      <w:ins w:id="188" w:author="Michael Regan" w:date="2018-12-07T23:02:00Z">
        <w:r>
          <w:rPr>
            <w:sz w:val="21"/>
          </w:rPr>
          <w:t>b</w:t>
        </w:r>
      </w:ins>
      <w:ins w:id="189" w:author="Michael Regan" w:date="2018-12-07T22:56:00Z">
        <w:r w:rsidRPr="0030266E">
          <w:rPr>
            <w:sz w:val="21"/>
            <w:rPrChange w:id="190" w:author="Michael Regan" w:date="2018-12-07T22:57:00Z">
              <w:rPr>
                <w:sz w:val="21"/>
                <w:highlight w:val="yellow"/>
              </w:rPr>
            </w:rPrChange>
          </w:rPr>
          <w:t xml:space="preserve">olt hole diameter </w:t>
        </w:r>
        <w:r w:rsidRPr="0030266E">
          <w:rPr>
            <w:sz w:val="21"/>
          </w:rPr>
          <w:t>was</w:t>
        </w:r>
        <w:r w:rsidRPr="0030266E">
          <w:rPr>
            <w:sz w:val="21"/>
            <w:rPrChange w:id="191" w:author="Michael Regan" w:date="2018-12-07T22:57:00Z">
              <w:rPr>
                <w:sz w:val="21"/>
                <w:highlight w:val="yellow"/>
              </w:rPr>
            </w:rPrChange>
          </w:rPr>
          <w:t xml:space="preserve"> 38.1mm (refer </w:t>
        </w:r>
      </w:ins>
      <w:ins w:id="192" w:author="Michael Regan" w:date="2018-12-07T23:02:00Z">
        <w:r>
          <w:rPr>
            <w:sz w:val="21"/>
          </w:rPr>
          <w:t xml:space="preserve">to </w:t>
        </w:r>
      </w:ins>
      <w:ins w:id="193" w:author="Michael Regan" w:date="2018-12-07T22:56:00Z">
        <w:r w:rsidRPr="0030266E">
          <w:rPr>
            <w:sz w:val="21"/>
            <w:rPrChange w:id="194" w:author="Michael Regan" w:date="2018-12-07T22:57:00Z">
              <w:rPr>
                <w:sz w:val="21"/>
                <w:highlight w:val="yellow"/>
              </w:rPr>
            </w:rPrChange>
          </w:rPr>
          <w:t>MSS SP 44)</w:t>
        </w:r>
      </w:ins>
      <w:ins w:id="195" w:author="Michael Regan" w:date="2018-12-07T23:02:00Z">
        <w:r>
          <w:rPr>
            <w:sz w:val="21"/>
          </w:rPr>
          <w:t>, and the n</w:t>
        </w:r>
      </w:ins>
      <w:ins w:id="196" w:author="Michael Regan" w:date="2018-12-07T22:56:00Z">
        <w:r w:rsidRPr="0030266E">
          <w:rPr>
            <w:sz w:val="21"/>
          </w:rPr>
          <w:t xml:space="preserve">ut outside diameter </w:t>
        </w:r>
      </w:ins>
      <w:ins w:id="197" w:author="Michael Regan" w:date="2018-12-07T23:02:00Z">
        <w:r>
          <w:rPr>
            <w:sz w:val="21"/>
          </w:rPr>
          <w:t>was</w:t>
        </w:r>
      </w:ins>
      <w:ins w:id="198" w:author="Michael Regan" w:date="2018-12-07T22:56:00Z">
        <w:r w:rsidRPr="0030266E">
          <w:rPr>
            <w:sz w:val="21"/>
            <w:rPrChange w:id="199" w:author="Michael Regan" w:date="2018-12-07T22:57:00Z">
              <w:rPr>
                <w:sz w:val="21"/>
                <w:highlight w:val="yellow"/>
              </w:rPr>
            </w:rPrChange>
          </w:rPr>
          <w:t xml:space="preserve"> 53.8mm (refer </w:t>
        </w:r>
      </w:ins>
      <w:ins w:id="200" w:author="Michael Regan" w:date="2018-12-07T23:02:00Z">
        <w:r>
          <w:rPr>
            <w:sz w:val="21"/>
          </w:rPr>
          <w:t xml:space="preserve">to </w:t>
        </w:r>
      </w:ins>
      <w:ins w:id="201" w:author="Michael Regan" w:date="2018-12-07T22:56:00Z">
        <w:r w:rsidRPr="0030266E">
          <w:rPr>
            <w:sz w:val="21"/>
            <w:rPrChange w:id="202" w:author="Michael Regan" w:date="2018-12-07T22:57:00Z">
              <w:rPr>
                <w:sz w:val="21"/>
                <w:highlight w:val="yellow"/>
              </w:rPr>
            </w:rPrChange>
          </w:rPr>
          <w:t>ASME B18.2.2)</w:t>
        </w:r>
      </w:ins>
      <w:ins w:id="203" w:author="Michael Regan" w:date="2018-12-07T23:02:00Z">
        <w:r>
          <w:rPr>
            <w:sz w:val="21"/>
          </w:rPr>
          <w:t xml:space="preserve"> as shown in Figure 6.2</w:t>
        </w:r>
        <w:r>
          <w:rPr>
            <w:noProof/>
          </w:rPr>
          <w:t xml:space="preserve">. </w:t>
        </w:r>
      </w:ins>
    </w:p>
    <w:p w:rsidR="0030266E" w:rsidRPr="002F2116" w:rsidRDefault="0030266E" w:rsidP="0030266E">
      <w:pPr>
        <w:rPr>
          <w:ins w:id="204" w:author="Michael Regan" w:date="2018-12-07T23:03:00Z"/>
          <w:sz w:val="21"/>
        </w:rPr>
      </w:pPr>
    </w:p>
    <w:p w:rsidR="0030266E" w:rsidRDefault="0030266E">
      <w:pPr>
        <w:jc w:val="center"/>
        <w:rPr>
          <w:ins w:id="205" w:author="Michael Regan" w:date="2018-12-07T23:03:00Z"/>
          <w:sz w:val="21"/>
        </w:rPr>
        <w:pPrChange w:id="206" w:author="Michael Regan" w:date="2018-12-07T23:03:00Z">
          <w:pPr/>
        </w:pPrChange>
      </w:pPr>
      <w:ins w:id="207" w:author="Michael Regan" w:date="2018-12-07T23:03:00Z">
        <w:r w:rsidRPr="002F2116">
          <w:rPr>
            <w:noProof/>
          </w:rPr>
          <w:drawing>
            <wp:inline distT="0" distB="0" distL="0" distR="0" wp14:anchorId="5356978E" wp14:editId="3C00FA7B">
              <wp:extent cx="2616290" cy="1317356"/>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5085"/>
                      <a:stretch/>
                    </pic:blipFill>
                    <pic:spPr bwMode="auto">
                      <a:xfrm>
                        <a:off x="0" y="0"/>
                        <a:ext cx="2635429" cy="1326993"/>
                      </a:xfrm>
                      <a:prstGeom prst="rect">
                        <a:avLst/>
                      </a:prstGeom>
                      <a:ln>
                        <a:noFill/>
                      </a:ln>
                      <a:extLst>
                        <a:ext uri="{53640926-AAD7-44D8-BBD7-CCE9431645EC}">
                          <a14:shadowObscured xmlns:a14="http://schemas.microsoft.com/office/drawing/2010/main"/>
                        </a:ext>
                      </a:extLst>
                    </pic:spPr>
                  </pic:pic>
                </a:graphicData>
              </a:graphic>
            </wp:inline>
          </w:drawing>
        </w:r>
      </w:ins>
    </w:p>
    <w:p w:rsidR="0030266E" w:rsidRPr="002F2116" w:rsidRDefault="0030266E" w:rsidP="0030266E">
      <w:pPr>
        <w:jc w:val="center"/>
        <w:rPr>
          <w:ins w:id="208" w:author="Michael Regan" w:date="2018-12-07T23:03:00Z"/>
          <w:sz w:val="20"/>
          <w:szCs w:val="26"/>
        </w:rPr>
      </w:pPr>
      <w:ins w:id="209" w:author="Michael Regan" w:date="2018-12-07T23:03:00Z">
        <w:r>
          <w:rPr>
            <w:sz w:val="16"/>
            <w:szCs w:val="26"/>
          </w:rPr>
          <w:t>Figure 6.</w:t>
        </w:r>
      </w:ins>
      <w:ins w:id="210" w:author="Michael Regan" w:date="2018-12-07T23:05:00Z">
        <w:r>
          <w:rPr>
            <w:sz w:val="16"/>
            <w:szCs w:val="26"/>
          </w:rPr>
          <w:t>1.</w:t>
        </w:r>
      </w:ins>
      <w:ins w:id="211" w:author="Michael Regan" w:date="2018-12-07T23:03:00Z">
        <w:r>
          <w:rPr>
            <w:sz w:val="16"/>
            <w:szCs w:val="26"/>
          </w:rPr>
          <w:t>2: Modeled b</w:t>
        </w:r>
        <w:r w:rsidRPr="002F2116">
          <w:rPr>
            <w:sz w:val="16"/>
            <w:szCs w:val="26"/>
          </w:rPr>
          <w:t xml:space="preserve">olt </w:t>
        </w:r>
        <w:r>
          <w:rPr>
            <w:sz w:val="16"/>
            <w:szCs w:val="26"/>
          </w:rPr>
          <w:t>dimensions</w:t>
        </w:r>
      </w:ins>
    </w:p>
    <w:p w:rsidR="0030266E" w:rsidRDefault="0030266E" w:rsidP="0030266E">
      <w:pPr>
        <w:rPr>
          <w:ins w:id="212" w:author="Michael Regan" w:date="2018-12-07T23:03:00Z"/>
          <w:sz w:val="21"/>
        </w:rPr>
      </w:pPr>
    </w:p>
    <w:p w:rsidR="0030266E" w:rsidRPr="0030266E" w:rsidRDefault="0030266E" w:rsidP="0030266E">
      <w:pPr>
        <w:rPr>
          <w:ins w:id="213" w:author="Michael Regan" w:date="2018-12-07T22:56:00Z"/>
          <w:sz w:val="21"/>
          <w:rPrChange w:id="214" w:author="Michael Regan" w:date="2018-12-07T22:57:00Z">
            <w:rPr>
              <w:ins w:id="215" w:author="Michael Regan" w:date="2018-12-07T22:56:00Z"/>
              <w:sz w:val="21"/>
              <w:highlight w:val="yellow"/>
            </w:rPr>
          </w:rPrChange>
        </w:rPr>
      </w:pPr>
    </w:p>
    <w:p w:rsidR="0030266E" w:rsidRPr="0030266E" w:rsidRDefault="0030266E">
      <w:pPr>
        <w:rPr>
          <w:ins w:id="216" w:author="Michael Regan" w:date="2018-12-07T23:01:00Z"/>
          <w:sz w:val="21"/>
          <w:rPrChange w:id="217" w:author="Michael Regan" w:date="2018-12-07T23:03:00Z">
            <w:rPr>
              <w:ins w:id="218" w:author="Michael Regan" w:date="2018-12-07T23:01:00Z"/>
              <w:sz w:val="21"/>
              <w:highlight w:val="red"/>
            </w:rPr>
          </w:rPrChange>
        </w:rPr>
        <w:pPrChange w:id="219" w:author="Michael Regan" w:date="2018-12-07T23:01:00Z">
          <w:pPr>
            <w:jc w:val="center"/>
          </w:pPr>
        </w:pPrChange>
      </w:pPr>
      <w:ins w:id="220" w:author="Michael Regan" w:date="2018-12-07T23:03:00Z">
        <w:r w:rsidRPr="002F2116">
          <w:rPr>
            <w:sz w:val="21"/>
          </w:rPr>
          <w:t>For the 2D model, this</w:t>
        </w:r>
        <w:r>
          <w:rPr>
            <w:sz w:val="21"/>
          </w:rPr>
          <w:t xml:space="preserve"> tension in the bolt</w:t>
        </w:r>
        <w:r w:rsidRPr="002F2116">
          <w:rPr>
            <w:sz w:val="21"/>
          </w:rPr>
          <w:t xml:space="preserve"> was converted to the pressure load transferred to the flange by the nut.</w:t>
        </w:r>
        <w:r>
          <w:rPr>
            <w:sz w:val="21"/>
          </w:rPr>
          <w:t xml:space="preserve"> </w:t>
        </w:r>
      </w:ins>
      <w:ins w:id="221" w:author="Michael Regan" w:date="2018-12-07T22:56:00Z">
        <w:r w:rsidRPr="0030266E">
          <w:rPr>
            <w:sz w:val="21"/>
          </w:rPr>
          <w:t>This was calculated to be 199M</w:t>
        </w:r>
      </w:ins>
      <w:ins w:id="222" w:author="Michael Regan" w:date="2018-12-07T23:00:00Z">
        <w:r>
          <w:rPr>
            <w:sz w:val="21"/>
          </w:rPr>
          <w:t>P</w:t>
        </w:r>
      </w:ins>
      <w:ins w:id="223" w:author="Michael Regan" w:date="2018-12-07T22:56:00Z">
        <w:r w:rsidRPr="0030266E">
          <w:rPr>
            <w:sz w:val="21"/>
          </w:rPr>
          <w:t>a</w:t>
        </w:r>
      </w:ins>
      <w:ins w:id="224" w:author="Michael Regan" w:date="2018-12-07T23:00:00Z">
        <w:r>
          <w:rPr>
            <w:sz w:val="21"/>
          </w:rPr>
          <w:t xml:space="preserve"> f</w:t>
        </w:r>
      </w:ins>
      <w:ins w:id="225" w:author="Michael Regan" w:date="2018-12-07T22:56:00Z">
        <w:r w:rsidRPr="0030266E">
          <w:rPr>
            <w:sz w:val="21"/>
            <w:rPrChange w:id="226" w:author="Michael Regan" w:date="2018-12-07T22:57:00Z">
              <w:rPr>
                <w:sz w:val="21"/>
                <w:highlight w:val="yellow"/>
              </w:rPr>
            </w:rPrChange>
          </w:rPr>
          <w:t>or the 2D model.</w:t>
        </w:r>
      </w:ins>
      <w:ins w:id="227" w:author="Michael Regan" w:date="2018-12-07T23:02:00Z">
        <w:r w:rsidRPr="0030266E">
          <w:rPr>
            <w:sz w:val="21"/>
          </w:rPr>
          <w:t xml:space="preserve"> </w:t>
        </w:r>
      </w:ins>
    </w:p>
    <w:p w:rsidR="005D0395" w:rsidRPr="00D41049" w:rsidDel="0030266E" w:rsidRDefault="00005626">
      <w:pPr>
        <w:rPr>
          <w:moveFrom w:id="228" w:author="Michael Regan" w:date="2018-12-07T22:59:00Z"/>
          <w:sz w:val="20"/>
        </w:rPr>
      </w:pPr>
      <w:del w:id="229" w:author="Michael Regan" w:date="2018-12-07T23:01:00Z">
        <w:r w:rsidRPr="00005626" w:rsidDel="0030266E">
          <w:rPr>
            <w:sz w:val="21"/>
            <w:highlight w:val="red"/>
          </w:rPr>
          <w:delText>Need to show how we derived this value and the 310.</w:delText>
        </w:r>
        <w:r w:rsidDel="0030266E">
          <w:rPr>
            <w:sz w:val="21"/>
            <w:highlight w:val="red"/>
          </w:rPr>
          <w:delText>3</w:delText>
        </w:r>
        <w:r w:rsidRPr="00005626" w:rsidDel="0030266E">
          <w:rPr>
            <w:sz w:val="21"/>
            <w:highlight w:val="red"/>
          </w:rPr>
          <w:delText xml:space="preserve"> MPa value used in the 2D analysis</w:delText>
        </w:r>
        <w:r w:rsidDel="0030266E">
          <w:rPr>
            <w:sz w:val="21"/>
            <w:highlight w:val="red"/>
          </w:rPr>
          <w:delText xml:space="preserve"> (show general equations and list out the values used)</w:delText>
        </w:r>
        <w:r w:rsidR="00DF16E6" w:rsidDel="0030266E">
          <w:rPr>
            <w:sz w:val="21"/>
            <w:highlight w:val="red"/>
          </w:rPr>
          <w:delText xml:space="preserve"> Maybe move to 2D section?</w:delText>
        </w:r>
      </w:del>
      <w:moveFromRangeStart w:id="230" w:author="Michael Regan" w:date="2018-12-07T22:59:00Z" w:name="move531986880"/>
    </w:p>
    <w:p w:rsidR="005D0395" w:rsidDel="0030266E" w:rsidRDefault="005D0395">
      <w:pPr>
        <w:rPr>
          <w:moveFrom w:id="231" w:author="Michael Regan" w:date="2018-12-07T22:59:00Z"/>
          <w:sz w:val="20"/>
        </w:rPr>
        <w:pPrChange w:id="232" w:author="Michael Regan" w:date="2018-12-07T23:01:00Z">
          <w:pPr>
            <w:jc w:val="center"/>
          </w:pPr>
        </w:pPrChange>
      </w:pPr>
      <w:moveFrom w:id="233" w:author="Michael Regan" w:date="2018-12-07T22:59:00Z">
        <w:r w:rsidDel="0030266E">
          <w:rPr>
            <w:noProof/>
          </w:rPr>
          <w:drawing>
            <wp:inline distT="0" distB="0" distL="0" distR="0" wp14:anchorId="147D71B1" wp14:editId="2B7F5BAF">
              <wp:extent cx="1214651" cy="1500827"/>
              <wp:effectExtent l="0" t="0" r="508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53873" cy="1549290"/>
                      </a:xfrm>
                      <a:prstGeom prst="rect">
                        <a:avLst/>
                      </a:prstGeom>
                    </pic:spPr>
                  </pic:pic>
                </a:graphicData>
              </a:graphic>
            </wp:inline>
          </w:drawing>
        </w:r>
      </w:moveFrom>
    </w:p>
    <w:p w:rsidR="005D0395" w:rsidRPr="005D0395" w:rsidRDefault="005D0395">
      <w:pPr>
        <w:rPr>
          <w:sz w:val="20"/>
          <w:szCs w:val="26"/>
        </w:rPr>
        <w:pPrChange w:id="234" w:author="Michael Regan" w:date="2018-12-07T23:01:00Z">
          <w:pPr>
            <w:jc w:val="center"/>
          </w:pPr>
        </w:pPrChange>
      </w:pPr>
      <w:moveFrom w:id="235" w:author="Michael Regan" w:date="2018-12-07T22:59:00Z">
        <w:r w:rsidRPr="005D0395" w:rsidDel="0030266E">
          <w:rPr>
            <w:sz w:val="16"/>
            <w:szCs w:val="26"/>
          </w:rPr>
          <w:t>Figure 6.1: Bolt load</w:t>
        </w:r>
      </w:moveFrom>
      <w:moveFromRangeEnd w:id="230"/>
    </w:p>
    <w:p w:rsidR="005D0395" w:rsidRPr="005D0395" w:rsidRDefault="005D0395" w:rsidP="005D0395">
      <w:pPr>
        <w:rPr>
          <w:b/>
          <w:i/>
          <w:sz w:val="21"/>
        </w:rPr>
      </w:pPr>
      <w:r w:rsidRPr="005D0395">
        <w:rPr>
          <w:b/>
          <w:i/>
          <w:sz w:val="21"/>
        </w:rPr>
        <w:t>6.2 Pressure</w:t>
      </w:r>
    </w:p>
    <w:p w:rsidR="0030266E" w:rsidRDefault="005D0395" w:rsidP="005D0395">
      <w:pPr>
        <w:tabs>
          <w:tab w:val="left" w:pos="1951"/>
        </w:tabs>
        <w:spacing w:after="160"/>
        <w:jc w:val="both"/>
        <w:rPr>
          <w:ins w:id="236" w:author="Michael Regan" w:date="2018-12-07T23:04:00Z"/>
          <w:sz w:val="21"/>
        </w:rPr>
      </w:pPr>
      <w:r w:rsidRPr="005D0395">
        <w:rPr>
          <w:sz w:val="21"/>
        </w:rPr>
        <w:t xml:space="preserve">The applied bore pressure was 10 MPa. The pressure was applied along the bore and to the face of the flange up to the seal diameter. </w:t>
      </w:r>
    </w:p>
    <w:p w:rsidR="005D0395" w:rsidRDefault="005D0395" w:rsidP="005D0395">
      <w:pPr>
        <w:tabs>
          <w:tab w:val="left" w:pos="1951"/>
        </w:tabs>
        <w:spacing w:after="160"/>
        <w:jc w:val="both"/>
        <w:rPr>
          <w:ins w:id="237" w:author="Michael Regan" w:date="2018-12-07T23:04:00Z"/>
          <w:sz w:val="21"/>
        </w:rPr>
      </w:pPr>
      <w:r w:rsidRPr="005D0395">
        <w:rPr>
          <w:sz w:val="21"/>
        </w:rPr>
        <w:t xml:space="preserve">The corresponding </w:t>
      </w:r>
      <w:ins w:id="238" w:author="Michael Regan" w:date="2018-12-07T23:04:00Z">
        <w:r w:rsidR="0030266E">
          <w:rPr>
            <w:sz w:val="21"/>
          </w:rPr>
          <w:t xml:space="preserve">axial </w:t>
        </w:r>
      </w:ins>
      <w:r w:rsidRPr="005D0395">
        <w:rPr>
          <w:sz w:val="21"/>
        </w:rPr>
        <w:t xml:space="preserve">pressure end load of 199.619 MPa </w:t>
      </w:r>
      <w:del w:id="239" w:author="Michael Regan" w:date="2018-12-07T23:04:00Z">
        <w:r w:rsidRPr="005D0395" w:rsidDel="0030266E">
          <w:rPr>
            <w:sz w:val="21"/>
          </w:rPr>
          <w:delText xml:space="preserve">pressure </w:delText>
        </w:r>
      </w:del>
      <w:r w:rsidRPr="005D0395">
        <w:rPr>
          <w:sz w:val="21"/>
        </w:rPr>
        <w:t>was applied at the hub end of the flange.</w:t>
      </w:r>
    </w:p>
    <w:p w:rsidR="0030266E" w:rsidRPr="0030266E" w:rsidRDefault="0030266E">
      <w:pPr>
        <w:jc w:val="center"/>
        <w:rPr>
          <w:ins w:id="240" w:author="Michael Regan" w:date="2018-12-07T23:04:00Z"/>
          <w:sz w:val="20"/>
          <w:szCs w:val="26"/>
          <w:rPrChange w:id="241" w:author="Michael Regan" w:date="2018-12-07T23:05:00Z">
            <w:rPr>
              <w:ins w:id="242" w:author="Michael Regan" w:date="2018-12-07T23:04:00Z"/>
              <w:sz w:val="21"/>
            </w:rPr>
          </w:rPrChange>
        </w:rPr>
        <w:pPrChange w:id="243" w:author="Michael Regan" w:date="2018-12-07T23:05:00Z">
          <w:pPr>
            <w:tabs>
              <w:tab w:val="left" w:pos="1951"/>
            </w:tabs>
            <w:spacing w:after="160"/>
            <w:jc w:val="both"/>
          </w:pPr>
        </w:pPrChange>
      </w:pPr>
      <w:ins w:id="244" w:author="Michael Regan" w:date="2018-12-07T23:04:00Z">
        <w:r>
          <w:rPr>
            <w:sz w:val="16"/>
            <w:szCs w:val="26"/>
          </w:rPr>
          <w:t>Table 6.</w:t>
        </w:r>
      </w:ins>
      <w:ins w:id="245" w:author="Michael Regan" w:date="2018-12-07T23:05:00Z">
        <w:r>
          <w:rPr>
            <w:sz w:val="16"/>
            <w:szCs w:val="26"/>
          </w:rPr>
          <w:t>2.1</w:t>
        </w:r>
      </w:ins>
      <w:ins w:id="246" w:author="Michael Regan" w:date="2018-12-07T23:04:00Z">
        <w:r w:rsidRPr="002F2116">
          <w:rPr>
            <w:sz w:val="16"/>
            <w:szCs w:val="26"/>
          </w:rPr>
          <w:t xml:space="preserve">: </w:t>
        </w:r>
      </w:ins>
      <w:ins w:id="247" w:author="Michael Regan" w:date="2018-12-07T23:05:00Z">
        <w:r>
          <w:rPr>
            <w:sz w:val="16"/>
            <w:szCs w:val="26"/>
          </w:rPr>
          <w:t>Axial pressure load calculation</w:t>
        </w:r>
      </w:ins>
    </w:p>
    <w:p w:rsidR="0030266E" w:rsidRPr="005D0395" w:rsidRDefault="0030266E" w:rsidP="005D0395">
      <w:pPr>
        <w:tabs>
          <w:tab w:val="left" w:pos="1951"/>
        </w:tabs>
        <w:spacing w:after="160"/>
        <w:jc w:val="both"/>
        <w:rPr>
          <w:sz w:val="21"/>
        </w:rPr>
      </w:pPr>
      <w:ins w:id="248" w:author="Michael Regan" w:date="2018-12-07T23:04:00Z">
        <w:r>
          <w:rPr>
            <w:noProof/>
          </w:rPr>
          <w:drawing>
            <wp:inline distT="0" distB="0" distL="0" distR="0" wp14:anchorId="4B184E31" wp14:editId="7E7C7DAC">
              <wp:extent cx="2743200" cy="11182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3200" cy="1118235"/>
                      </a:xfrm>
                      <a:prstGeom prst="rect">
                        <a:avLst/>
                      </a:prstGeom>
                    </pic:spPr>
                  </pic:pic>
                </a:graphicData>
              </a:graphic>
            </wp:inline>
          </w:drawing>
        </w:r>
      </w:ins>
    </w:p>
    <w:p w:rsidR="005D0395" w:rsidRDefault="005D0395" w:rsidP="005D0395">
      <w:pPr>
        <w:tabs>
          <w:tab w:val="left" w:pos="1951"/>
        </w:tabs>
        <w:jc w:val="center"/>
        <w:rPr>
          <w:sz w:val="20"/>
        </w:rPr>
      </w:pPr>
      <w:r>
        <w:rPr>
          <w:noProof/>
        </w:rPr>
        <w:drawing>
          <wp:inline distT="0" distB="0" distL="0" distR="0" wp14:anchorId="4FED0DE2" wp14:editId="543A719D">
            <wp:extent cx="1562669" cy="1842550"/>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76046" cy="1858323"/>
                    </a:xfrm>
                    <a:prstGeom prst="rect">
                      <a:avLst/>
                    </a:prstGeom>
                  </pic:spPr>
                </pic:pic>
              </a:graphicData>
            </a:graphic>
          </wp:inline>
        </w:drawing>
      </w:r>
    </w:p>
    <w:p w:rsidR="005D0395" w:rsidRPr="005D0395" w:rsidRDefault="005D0395" w:rsidP="005D0395">
      <w:pPr>
        <w:jc w:val="center"/>
        <w:rPr>
          <w:sz w:val="16"/>
          <w:szCs w:val="26"/>
        </w:rPr>
      </w:pPr>
      <w:r w:rsidRPr="005D0395">
        <w:rPr>
          <w:sz w:val="16"/>
          <w:szCs w:val="26"/>
        </w:rPr>
        <w:t>Figure 6.2</w:t>
      </w:r>
      <w:ins w:id="249" w:author="Michael Regan" w:date="2018-12-07T23:05:00Z">
        <w:r w:rsidR="0030266E">
          <w:rPr>
            <w:sz w:val="16"/>
            <w:szCs w:val="26"/>
          </w:rPr>
          <w:t>.1</w:t>
        </w:r>
      </w:ins>
      <w:r w:rsidRPr="005D0395">
        <w:rPr>
          <w:sz w:val="16"/>
          <w:szCs w:val="26"/>
        </w:rPr>
        <w:t>: Internal Pressure</w:t>
      </w:r>
    </w:p>
    <w:p w:rsidR="005D0395" w:rsidRDefault="005D0395" w:rsidP="005D0395">
      <w:pPr>
        <w:tabs>
          <w:tab w:val="left" w:pos="1951"/>
        </w:tabs>
        <w:rPr>
          <w:sz w:val="20"/>
        </w:rPr>
      </w:pPr>
    </w:p>
    <w:p w:rsidR="005D0395" w:rsidRDefault="005D0395" w:rsidP="005D0395">
      <w:pPr>
        <w:tabs>
          <w:tab w:val="left" w:pos="1951"/>
        </w:tabs>
        <w:rPr>
          <w:sz w:val="20"/>
        </w:rPr>
      </w:pPr>
    </w:p>
    <w:p w:rsidR="005D0395" w:rsidRDefault="005D0395" w:rsidP="005D0395">
      <w:pPr>
        <w:tabs>
          <w:tab w:val="left" w:pos="1951"/>
        </w:tabs>
        <w:jc w:val="center"/>
        <w:rPr>
          <w:sz w:val="20"/>
        </w:rPr>
      </w:pPr>
      <w:r>
        <w:rPr>
          <w:noProof/>
        </w:rPr>
        <w:drawing>
          <wp:inline distT="0" distB="0" distL="0" distR="0" wp14:anchorId="61257E0F" wp14:editId="7661E01C">
            <wp:extent cx="1521725" cy="1959482"/>
            <wp:effectExtent l="0" t="0" r="254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43530" cy="1987560"/>
                    </a:xfrm>
                    <a:prstGeom prst="rect">
                      <a:avLst/>
                    </a:prstGeom>
                  </pic:spPr>
                </pic:pic>
              </a:graphicData>
            </a:graphic>
          </wp:inline>
        </w:drawing>
      </w:r>
    </w:p>
    <w:p w:rsidR="005D0395" w:rsidRPr="005D0395" w:rsidRDefault="005D0395" w:rsidP="005D0395">
      <w:pPr>
        <w:jc w:val="center"/>
        <w:rPr>
          <w:sz w:val="16"/>
          <w:szCs w:val="26"/>
        </w:rPr>
      </w:pPr>
      <w:r w:rsidRPr="005D0395">
        <w:rPr>
          <w:sz w:val="16"/>
          <w:szCs w:val="26"/>
        </w:rPr>
        <w:t>Figure 6.</w:t>
      </w:r>
      <w:ins w:id="250" w:author="Michael Regan" w:date="2018-12-07T23:06:00Z">
        <w:r w:rsidR="0030266E">
          <w:rPr>
            <w:sz w:val="16"/>
            <w:szCs w:val="26"/>
          </w:rPr>
          <w:t>2.2</w:t>
        </w:r>
      </w:ins>
      <w:del w:id="251" w:author="Michael Regan" w:date="2018-12-07T23:06:00Z">
        <w:r w:rsidRPr="005D0395" w:rsidDel="0030266E">
          <w:rPr>
            <w:sz w:val="16"/>
            <w:szCs w:val="26"/>
          </w:rPr>
          <w:delText>3</w:delText>
        </w:r>
      </w:del>
      <w:r w:rsidRPr="005D0395">
        <w:rPr>
          <w:sz w:val="16"/>
          <w:szCs w:val="26"/>
        </w:rPr>
        <w:t>: Pressure end load</w:t>
      </w:r>
    </w:p>
    <w:p w:rsidR="005D0395" w:rsidRPr="005D0395" w:rsidRDefault="005D0395" w:rsidP="005D0395">
      <w:pPr>
        <w:tabs>
          <w:tab w:val="left" w:pos="1951"/>
        </w:tabs>
        <w:rPr>
          <w:sz w:val="21"/>
        </w:rPr>
      </w:pPr>
    </w:p>
    <w:p w:rsidR="0030266E" w:rsidRDefault="0030266E" w:rsidP="005D0395">
      <w:pPr>
        <w:rPr>
          <w:ins w:id="252" w:author="Michael Regan" w:date="2018-12-07T23:06:00Z"/>
          <w:b/>
          <w:i/>
          <w:sz w:val="21"/>
        </w:rPr>
      </w:pPr>
    </w:p>
    <w:p w:rsidR="005D0395" w:rsidRPr="005D0395" w:rsidRDefault="005D0395" w:rsidP="005D0395">
      <w:pPr>
        <w:rPr>
          <w:b/>
          <w:i/>
          <w:sz w:val="21"/>
        </w:rPr>
      </w:pPr>
      <w:r w:rsidRPr="005D0395">
        <w:rPr>
          <w:b/>
          <w:i/>
          <w:sz w:val="21"/>
        </w:rPr>
        <w:t xml:space="preserve">6.3 </w:t>
      </w:r>
      <w:ins w:id="253" w:author="Michael Regan" w:date="2018-12-07T23:06:00Z">
        <w:r w:rsidR="0030266E">
          <w:rPr>
            <w:b/>
            <w:i/>
            <w:sz w:val="21"/>
          </w:rPr>
          <w:t>External a</w:t>
        </w:r>
      </w:ins>
      <w:del w:id="254" w:author="Michael Regan" w:date="2018-12-07T23:06:00Z">
        <w:r w:rsidRPr="005D0395" w:rsidDel="0030266E">
          <w:rPr>
            <w:b/>
            <w:i/>
            <w:sz w:val="21"/>
          </w:rPr>
          <w:delText>A</w:delText>
        </w:r>
      </w:del>
      <w:r w:rsidRPr="005D0395">
        <w:rPr>
          <w:b/>
          <w:i/>
          <w:sz w:val="21"/>
        </w:rPr>
        <w:t>xial force</w:t>
      </w:r>
      <w:ins w:id="255" w:author="Michael Regan" w:date="2018-12-07T23:06:00Z">
        <w:r w:rsidR="0030266E">
          <w:rPr>
            <w:b/>
            <w:i/>
            <w:sz w:val="21"/>
          </w:rPr>
          <w:t xml:space="preserve"> due to soil settlement</w:t>
        </w:r>
      </w:ins>
    </w:p>
    <w:p w:rsidR="005D0395" w:rsidRDefault="005D0395" w:rsidP="005D0395">
      <w:pPr>
        <w:rPr>
          <w:ins w:id="256" w:author="Michael Regan" w:date="2018-12-07T23:09:00Z"/>
          <w:sz w:val="21"/>
        </w:rPr>
      </w:pPr>
      <w:r w:rsidRPr="005D0395">
        <w:rPr>
          <w:sz w:val="21"/>
        </w:rPr>
        <w:t>Axial force</w:t>
      </w:r>
      <w:ins w:id="257" w:author="Michael Regan" w:date="2018-12-07T23:06:00Z">
        <w:r w:rsidR="0030266E">
          <w:rPr>
            <w:sz w:val="21"/>
          </w:rPr>
          <w:t xml:space="preserve">, </w:t>
        </w:r>
        <w:proofErr w:type="spellStart"/>
        <w:r w:rsidR="0030266E">
          <w:rPr>
            <w:sz w:val="21"/>
          </w:rPr>
          <w:t>F</w:t>
        </w:r>
        <w:r w:rsidR="0030266E" w:rsidRPr="0030266E">
          <w:rPr>
            <w:sz w:val="21"/>
            <w:vertAlign w:val="subscript"/>
            <w:rPrChange w:id="258" w:author="Michael Regan" w:date="2018-12-07T23:06:00Z">
              <w:rPr>
                <w:sz w:val="21"/>
              </w:rPr>
            </w:rPrChange>
          </w:rPr>
          <w:t>y</w:t>
        </w:r>
      </w:ins>
      <w:proofErr w:type="spellEnd"/>
      <w:r w:rsidRPr="005D0395">
        <w:rPr>
          <w:sz w:val="21"/>
        </w:rPr>
        <w:t xml:space="preserve"> = 12,560 N</w:t>
      </w:r>
    </w:p>
    <w:p w:rsidR="00E5713D" w:rsidRPr="005D0395" w:rsidRDefault="00E5713D" w:rsidP="005D0395">
      <w:pPr>
        <w:rPr>
          <w:sz w:val="21"/>
        </w:rPr>
      </w:pPr>
    </w:p>
    <w:p w:rsidR="005D0395" w:rsidRDefault="005D0395" w:rsidP="005D0395">
      <w:pPr>
        <w:jc w:val="center"/>
        <w:rPr>
          <w:sz w:val="20"/>
        </w:rPr>
      </w:pPr>
      <w:r>
        <w:rPr>
          <w:noProof/>
        </w:rPr>
        <w:drawing>
          <wp:inline distT="0" distB="0" distL="0" distR="0" wp14:anchorId="23DF8A22" wp14:editId="51C30CD9">
            <wp:extent cx="1931158" cy="170309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58555" cy="1727258"/>
                    </a:xfrm>
                    <a:prstGeom prst="rect">
                      <a:avLst/>
                    </a:prstGeom>
                  </pic:spPr>
                </pic:pic>
              </a:graphicData>
            </a:graphic>
          </wp:inline>
        </w:drawing>
      </w:r>
    </w:p>
    <w:p w:rsidR="005D0395" w:rsidRPr="005D0395" w:rsidRDefault="005D0395" w:rsidP="005D0395">
      <w:pPr>
        <w:jc w:val="center"/>
        <w:rPr>
          <w:sz w:val="16"/>
          <w:szCs w:val="26"/>
        </w:rPr>
      </w:pPr>
      <w:r w:rsidRPr="005D0395">
        <w:rPr>
          <w:sz w:val="16"/>
          <w:szCs w:val="26"/>
        </w:rPr>
        <w:t>Figure 6.4: Axial force</w:t>
      </w:r>
      <w:ins w:id="259" w:author="Michael Regan" w:date="2018-12-07T23:06:00Z">
        <w:r w:rsidR="0030266E">
          <w:rPr>
            <w:sz w:val="16"/>
            <w:szCs w:val="26"/>
          </w:rPr>
          <w:t xml:space="preserve"> and Moment</w:t>
        </w:r>
      </w:ins>
    </w:p>
    <w:p w:rsidR="005D0395" w:rsidRDefault="005D0395" w:rsidP="005D0395">
      <w:pPr>
        <w:jc w:val="center"/>
        <w:rPr>
          <w:sz w:val="20"/>
        </w:rPr>
      </w:pPr>
    </w:p>
    <w:p w:rsidR="005D0395" w:rsidRPr="005D0395" w:rsidRDefault="005D0395" w:rsidP="005D0395">
      <w:pPr>
        <w:rPr>
          <w:b/>
          <w:i/>
          <w:sz w:val="21"/>
        </w:rPr>
      </w:pPr>
      <w:r w:rsidRPr="005D0395">
        <w:rPr>
          <w:b/>
          <w:i/>
          <w:sz w:val="21"/>
        </w:rPr>
        <w:t>6.4 Bending moment</w:t>
      </w:r>
      <w:ins w:id="260" w:author="Michael Regan" w:date="2018-12-07T23:07:00Z">
        <w:r w:rsidR="0030266E">
          <w:rPr>
            <w:b/>
            <w:i/>
            <w:sz w:val="21"/>
          </w:rPr>
          <w:t xml:space="preserve"> due to soil settlement</w:t>
        </w:r>
      </w:ins>
    </w:p>
    <w:p w:rsidR="005D0395" w:rsidRPr="005D0395" w:rsidDel="00E5713D" w:rsidRDefault="005D0395">
      <w:pPr>
        <w:rPr>
          <w:del w:id="261" w:author="Michael Regan" w:date="2018-12-07T23:07:00Z"/>
          <w:sz w:val="21"/>
        </w:rPr>
      </w:pPr>
      <w:r w:rsidRPr="005D0395">
        <w:rPr>
          <w:sz w:val="21"/>
        </w:rPr>
        <w:t>Moment applied</w:t>
      </w:r>
      <w:ins w:id="262" w:author="Michael Regan" w:date="2018-12-07T23:07:00Z">
        <w:r w:rsidR="00E5713D">
          <w:rPr>
            <w:sz w:val="21"/>
          </w:rPr>
          <w:t xml:space="preserve">, </w:t>
        </w:r>
        <w:proofErr w:type="spellStart"/>
        <w:r w:rsidR="00E5713D">
          <w:rPr>
            <w:sz w:val="21"/>
          </w:rPr>
          <w:t>M</w:t>
        </w:r>
        <w:r w:rsidR="00E5713D" w:rsidRPr="00E5713D">
          <w:rPr>
            <w:sz w:val="21"/>
            <w:vertAlign w:val="subscript"/>
            <w:rPrChange w:id="263" w:author="Michael Regan" w:date="2018-12-07T23:07:00Z">
              <w:rPr>
                <w:sz w:val="21"/>
              </w:rPr>
            </w:rPrChange>
          </w:rPr>
          <w:t>z</w:t>
        </w:r>
      </w:ins>
      <w:proofErr w:type="spellEnd"/>
      <w:r w:rsidRPr="005D0395">
        <w:rPr>
          <w:sz w:val="21"/>
        </w:rPr>
        <w:t xml:space="preserve"> = </w:t>
      </w:r>
      <w:ins w:id="264" w:author="Michael Regan" w:date="2018-12-07T23:07:00Z">
        <w:r w:rsidR="00E5713D">
          <w:rPr>
            <w:sz w:val="21"/>
          </w:rPr>
          <w:t>-</w:t>
        </w:r>
      </w:ins>
      <w:r w:rsidRPr="005D0395">
        <w:rPr>
          <w:sz w:val="21"/>
        </w:rPr>
        <w:t>7</w:t>
      </w:r>
      <w:ins w:id="265" w:author="Michael Regan" w:date="2018-12-07T23:07:00Z">
        <w:r w:rsidR="00E5713D">
          <w:rPr>
            <w:sz w:val="21"/>
          </w:rPr>
          <w:t>.548E+007Nmm</w:t>
        </w:r>
      </w:ins>
      <w:del w:id="266" w:author="Michael Regan" w:date="2018-12-07T23:07:00Z">
        <w:r w:rsidRPr="005D0395" w:rsidDel="00E5713D">
          <w:rPr>
            <w:sz w:val="21"/>
          </w:rPr>
          <w:delText>5, 480 Nm</w:delText>
        </w:r>
      </w:del>
    </w:p>
    <w:p w:rsidR="005D0395" w:rsidDel="00E5713D" w:rsidRDefault="005D0395">
      <w:pPr>
        <w:rPr>
          <w:del w:id="267" w:author="Michael Regan" w:date="2018-12-07T23:07:00Z"/>
          <w:sz w:val="20"/>
        </w:rPr>
        <w:pPrChange w:id="268" w:author="Michael Regan" w:date="2018-12-07T23:07:00Z">
          <w:pPr>
            <w:jc w:val="center"/>
          </w:pPr>
        </w:pPrChange>
      </w:pPr>
      <w:del w:id="269" w:author="Michael Regan" w:date="2018-12-07T23:07:00Z">
        <w:r w:rsidDel="00E5713D">
          <w:rPr>
            <w:noProof/>
          </w:rPr>
          <w:lastRenderedPageBreak/>
          <w:drawing>
            <wp:inline distT="0" distB="0" distL="0" distR="0" wp14:anchorId="42D0BA26" wp14:editId="5C820B0F">
              <wp:extent cx="2309855" cy="2225003"/>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37501" cy="2251633"/>
                      </a:xfrm>
                      <a:prstGeom prst="rect">
                        <a:avLst/>
                      </a:prstGeom>
                    </pic:spPr>
                  </pic:pic>
                </a:graphicData>
              </a:graphic>
            </wp:inline>
          </w:drawing>
        </w:r>
      </w:del>
    </w:p>
    <w:p w:rsidR="005D0395" w:rsidRPr="005D0395" w:rsidRDefault="005D0395">
      <w:pPr>
        <w:rPr>
          <w:sz w:val="18"/>
          <w:szCs w:val="26"/>
        </w:rPr>
        <w:pPrChange w:id="270" w:author="Michael Regan" w:date="2018-12-07T23:07:00Z">
          <w:pPr>
            <w:jc w:val="center"/>
          </w:pPr>
        </w:pPrChange>
      </w:pPr>
      <w:del w:id="271" w:author="Michael Regan" w:date="2018-12-07T23:07:00Z">
        <w:r w:rsidRPr="005D0395" w:rsidDel="00E5713D">
          <w:rPr>
            <w:sz w:val="18"/>
            <w:szCs w:val="26"/>
          </w:rPr>
          <w:delText>Figure 6.5: Moment</w:delText>
        </w:r>
      </w:del>
    </w:p>
    <w:p w:rsidR="005D0395" w:rsidRPr="005D0395" w:rsidRDefault="005D0395" w:rsidP="005D0395">
      <w:pPr>
        <w:tabs>
          <w:tab w:val="left" w:pos="1951"/>
        </w:tabs>
        <w:rPr>
          <w:color w:val="FF0000"/>
          <w:sz w:val="20"/>
        </w:rPr>
      </w:pPr>
    </w:p>
    <w:p w:rsidR="005D0395" w:rsidRPr="00D41049" w:rsidRDefault="005D0395" w:rsidP="005D0395">
      <w:pPr>
        <w:rPr>
          <w:b/>
          <w:i/>
          <w:sz w:val="20"/>
        </w:rPr>
      </w:pPr>
      <w:r>
        <w:rPr>
          <w:b/>
          <w:i/>
          <w:sz w:val="20"/>
        </w:rPr>
        <w:t>6</w:t>
      </w:r>
      <w:r w:rsidRPr="00D41049">
        <w:rPr>
          <w:b/>
          <w:i/>
          <w:sz w:val="20"/>
        </w:rPr>
        <w:t>.</w:t>
      </w:r>
      <w:ins w:id="272" w:author="Michael Regan" w:date="2018-12-07T23:07:00Z">
        <w:r w:rsidR="00E5713D">
          <w:rPr>
            <w:b/>
            <w:i/>
            <w:sz w:val="20"/>
          </w:rPr>
          <w:t>5</w:t>
        </w:r>
      </w:ins>
      <w:del w:id="273" w:author="Michael Regan" w:date="2018-12-07T23:07:00Z">
        <w:r w:rsidRPr="00D41049" w:rsidDel="00E5713D">
          <w:rPr>
            <w:b/>
            <w:i/>
            <w:sz w:val="20"/>
          </w:rPr>
          <w:delText>3</w:delText>
        </w:r>
      </w:del>
      <w:r w:rsidRPr="00D41049">
        <w:rPr>
          <w:b/>
          <w:i/>
          <w:sz w:val="20"/>
        </w:rPr>
        <w:t xml:space="preserve"> </w:t>
      </w:r>
      <w:ins w:id="274" w:author="Michael Regan" w:date="2018-12-07T23:07:00Z">
        <w:r w:rsidR="00E5713D">
          <w:rPr>
            <w:b/>
            <w:i/>
            <w:sz w:val="20"/>
          </w:rPr>
          <w:t>Operating t</w:t>
        </w:r>
      </w:ins>
      <w:del w:id="275" w:author="Michael Regan" w:date="2018-12-07T23:07:00Z">
        <w:r w:rsidRPr="00D41049" w:rsidDel="00E5713D">
          <w:rPr>
            <w:b/>
            <w:i/>
            <w:sz w:val="20"/>
          </w:rPr>
          <w:delText>T</w:delText>
        </w:r>
      </w:del>
      <w:r w:rsidRPr="00D41049">
        <w:rPr>
          <w:b/>
          <w:i/>
          <w:sz w:val="20"/>
        </w:rPr>
        <w:t>emperature</w:t>
      </w:r>
    </w:p>
    <w:p w:rsidR="005D0395" w:rsidRPr="00D41049" w:rsidDel="00E5713D" w:rsidRDefault="005D0395" w:rsidP="005D0395">
      <w:pPr>
        <w:rPr>
          <w:del w:id="276" w:author="Michael Regan" w:date="2018-12-07T23:08:00Z"/>
          <w:sz w:val="20"/>
        </w:rPr>
      </w:pPr>
      <w:r w:rsidRPr="00D41049">
        <w:rPr>
          <w:sz w:val="20"/>
        </w:rPr>
        <w:t>Max/min temperature 60/</w:t>
      </w:r>
      <w:ins w:id="277" w:author="Michael Regan" w:date="2018-12-07T23:08:00Z">
        <w:r w:rsidR="00E5713D">
          <w:rPr>
            <w:sz w:val="20"/>
          </w:rPr>
          <w:t>21</w:t>
        </w:r>
        <w:r w:rsidR="00E5713D">
          <w:rPr>
            <w:sz w:val="20"/>
          </w:rPr>
          <w:sym w:font="Symbol" w:char="F0B0"/>
        </w:r>
      </w:ins>
      <w:del w:id="278" w:author="Michael Regan" w:date="2018-12-07T23:08:00Z">
        <w:r w:rsidRPr="00D41049" w:rsidDel="00E5713D">
          <w:rPr>
            <w:sz w:val="20"/>
          </w:rPr>
          <w:delText xml:space="preserve">0 degrees </w:delText>
        </w:r>
      </w:del>
      <w:r w:rsidRPr="00D41049">
        <w:rPr>
          <w:sz w:val="20"/>
        </w:rPr>
        <w:t>C</w:t>
      </w:r>
      <w:del w:id="279" w:author="Michael Regan" w:date="2018-12-07T23:08:00Z">
        <w:r w:rsidRPr="00D41049" w:rsidDel="00E5713D">
          <w:rPr>
            <w:sz w:val="20"/>
          </w:rPr>
          <w:delText>elsius</w:delText>
        </w:r>
      </w:del>
    </w:p>
    <w:p w:rsidR="005D0395" w:rsidRPr="00D41049" w:rsidRDefault="005D0395" w:rsidP="005D0395">
      <w:pPr>
        <w:rPr>
          <w:b/>
          <w:color w:val="FF0000"/>
          <w:sz w:val="20"/>
        </w:rPr>
      </w:pPr>
      <w:del w:id="280" w:author="Michael Regan" w:date="2018-12-07T23:08:00Z">
        <w:r w:rsidRPr="00D41049" w:rsidDel="00E5713D">
          <w:rPr>
            <w:b/>
            <w:color w:val="FF0000"/>
            <w:sz w:val="20"/>
          </w:rPr>
          <w:delText>CK</w:delText>
        </w:r>
      </w:del>
    </w:p>
    <w:p w:rsidR="00A7573E" w:rsidRDefault="00A7573E">
      <w:pPr>
        <w:rPr>
          <w:b/>
          <w:sz w:val="22"/>
        </w:rPr>
      </w:pPr>
    </w:p>
    <w:p w:rsidR="005D0395" w:rsidRDefault="005D0395" w:rsidP="005D0395">
      <w:pPr>
        <w:rPr>
          <w:b/>
          <w:sz w:val="22"/>
        </w:rPr>
      </w:pPr>
      <w:r>
        <w:rPr>
          <w:b/>
          <w:sz w:val="22"/>
        </w:rPr>
        <w:t>7.0 Assumptions and limits</w:t>
      </w:r>
    </w:p>
    <w:p w:rsidR="00E5713D" w:rsidRDefault="005D0395" w:rsidP="005D0395">
      <w:pPr>
        <w:jc w:val="both"/>
        <w:rPr>
          <w:ins w:id="281" w:author="Michael Regan" w:date="2018-12-07T23:08:00Z"/>
          <w:sz w:val="21"/>
          <w:szCs w:val="21"/>
        </w:rPr>
      </w:pPr>
      <w:r w:rsidRPr="0069372D">
        <w:rPr>
          <w:sz w:val="21"/>
          <w:szCs w:val="21"/>
        </w:rPr>
        <w:t xml:space="preserve">All materials were assumed to be isotropic.  Also, the materials were assumed to be without defect, having not experienced any previous loading and unloading cycles. </w:t>
      </w:r>
    </w:p>
    <w:p w:rsidR="00E5713D" w:rsidRDefault="00E5713D" w:rsidP="005D0395">
      <w:pPr>
        <w:jc w:val="both"/>
        <w:rPr>
          <w:ins w:id="282" w:author="Michael Regan" w:date="2018-12-07T23:09:00Z"/>
          <w:sz w:val="21"/>
          <w:szCs w:val="21"/>
        </w:rPr>
      </w:pPr>
    </w:p>
    <w:p w:rsidR="00E5713D" w:rsidRDefault="00E5713D" w:rsidP="005D0395">
      <w:pPr>
        <w:jc w:val="both"/>
        <w:rPr>
          <w:ins w:id="283" w:author="Michael Regan" w:date="2018-12-07T23:08:00Z"/>
          <w:sz w:val="21"/>
          <w:szCs w:val="21"/>
        </w:rPr>
      </w:pPr>
      <w:ins w:id="284" w:author="Michael Regan" w:date="2018-12-07T23:09:00Z">
        <w:r>
          <w:rPr>
            <w:sz w:val="21"/>
            <w:szCs w:val="21"/>
          </w:rPr>
          <w:t xml:space="preserve">The </w:t>
        </w:r>
        <w:r w:rsidRPr="00E5713D">
          <w:rPr>
            <w:sz w:val="21"/>
            <w:szCs w:val="21"/>
          </w:rPr>
          <w:t>existing flange ha</w:t>
        </w:r>
        <w:r>
          <w:rPr>
            <w:sz w:val="21"/>
            <w:szCs w:val="21"/>
          </w:rPr>
          <w:t>d</w:t>
        </w:r>
        <w:r w:rsidRPr="00E5713D">
          <w:rPr>
            <w:sz w:val="21"/>
            <w:szCs w:val="21"/>
            <w:rPrChange w:id="285" w:author="Michael Regan" w:date="2018-12-07T23:09:00Z">
              <w:rPr>
                <w:sz w:val="21"/>
                <w:szCs w:val="21"/>
                <w:highlight w:val="yellow"/>
              </w:rPr>
            </w:rPrChange>
          </w:rPr>
          <w:t xml:space="preserve"> an SS316</w:t>
        </w:r>
        <w:r w:rsidRPr="00E5713D">
          <w:rPr>
            <w:sz w:val="21"/>
            <w:szCs w:val="21"/>
          </w:rPr>
          <w:t xml:space="preserve">L inner and outer ring. This </w:t>
        </w:r>
        <w:r>
          <w:rPr>
            <w:sz w:val="21"/>
            <w:szCs w:val="21"/>
          </w:rPr>
          <w:t xml:space="preserve">was however, not modeled as it </w:t>
        </w:r>
      </w:ins>
      <w:ins w:id="286" w:author="Michael Regan" w:date="2018-12-07T23:10:00Z">
        <w:r>
          <w:rPr>
            <w:sz w:val="21"/>
            <w:szCs w:val="21"/>
          </w:rPr>
          <w:t>was</w:t>
        </w:r>
      </w:ins>
      <w:ins w:id="287" w:author="Michael Regan" w:date="2018-12-07T23:09:00Z">
        <w:r w:rsidRPr="00E5713D">
          <w:rPr>
            <w:sz w:val="21"/>
            <w:szCs w:val="21"/>
            <w:rPrChange w:id="288" w:author="Michael Regan" w:date="2018-12-07T23:09:00Z">
              <w:rPr>
                <w:sz w:val="21"/>
                <w:szCs w:val="21"/>
                <w:highlight w:val="yellow"/>
              </w:rPr>
            </w:rPrChange>
          </w:rPr>
          <w:t xml:space="preserve"> not a s</w:t>
        </w:r>
        <w:r w:rsidRPr="00E5713D">
          <w:rPr>
            <w:sz w:val="21"/>
            <w:szCs w:val="21"/>
          </w:rPr>
          <w:t xml:space="preserve">ealing element. The outer ring </w:t>
        </w:r>
      </w:ins>
      <w:ins w:id="289" w:author="Michael Regan" w:date="2018-12-07T23:10:00Z">
        <w:r>
          <w:rPr>
            <w:sz w:val="21"/>
            <w:szCs w:val="21"/>
          </w:rPr>
          <w:t>wa</w:t>
        </w:r>
      </w:ins>
      <w:ins w:id="290" w:author="Michael Regan" w:date="2018-12-07T23:09:00Z">
        <w:r w:rsidRPr="00E5713D">
          <w:rPr>
            <w:sz w:val="21"/>
            <w:szCs w:val="21"/>
            <w:rPrChange w:id="291" w:author="Michael Regan" w:date="2018-12-07T23:09:00Z">
              <w:rPr>
                <w:sz w:val="21"/>
                <w:szCs w:val="21"/>
                <w:highlight w:val="yellow"/>
              </w:rPr>
            </w:rPrChange>
          </w:rPr>
          <w:t>s</w:t>
        </w:r>
        <w:r w:rsidRPr="00E5713D">
          <w:rPr>
            <w:sz w:val="21"/>
            <w:szCs w:val="21"/>
          </w:rPr>
          <w:t xml:space="preserve"> only used to center the gasket</w:t>
        </w:r>
      </w:ins>
      <w:ins w:id="292" w:author="Michael Regan" w:date="2018-12-07T23:10:00Z">
        <w:r>
          <w:rPr>
            <w:sz w:val="21"/>
            <w:szCs w:val="21"/>
          </w:rPr>
          <w:t xml:space="preserve">, </w:t>
        </w:r>
      </w:ins>
      <w:ins w:id="293" w:author="Michael Regan" w:date="2018-12-07T23:09:00Z">
        <w:r w:rsidRPr="00E5713D">
          <w:rPr>
            <w:sz w:val="21"/>
            <w:szCs w:val="21"/>
            <w:rPrChange w:id="294" w:author="Michael Regan" w:date="2018-12-07T23:09:00Z">
              <w:rPr>
                <w:sz w:val="21"/>
                <w:szCs w:val="21"/>
                <w:highlight w:val="yellow"/>
              </w:rPr>
            </w:rPrChange>
          </w:rPr>
          <w:t xml:space="preserve">and </w:t>
        </w:r>
      </w:ins>
      <w:ins w:id="295" w:author="Michael Regan" w:date="2018-12-07T23:10:00Z">
        <w:r>
          <w:rPr>
            <w:sz w:val="21"/>
            <w:szCs w:val="21"/>
          </w:rPr>
          <w:t xml:space="preserve">the </w:t>
        </w:r>
      </w:ins>
      <w:ins w:id="296" w:author="Michael Regan" w:date="2018-12-07T23:09:00Z">
        <w:r w:rsidRPr="00E5713D">
          <w:rPr>
            <w:sz w:val="21"/>
            <w:szCs w:val="21"/>
          </w:rPr>
          <w:t xml:space="preserve">inner ring </w:t>
        </w:r>
      </w:ins>
      <w:ins w:id="297" w:author="Michael Regan" w:date="2018-12-07T23:10:00Z">
        <w:r>
          <w:rPr>
            <w:sz w:val="21"/>
            <w:szCs w:val="21"/>
          </w:rPr>
          <w:t>wa</w:t>
        </w:r>
      </w:ins>
      <w:ins w:id="298" w:author="Michael Regan" w:date="2018-12-07T23:09:00Z">
        <w:r w:rsidRPr="00E5713D">
          <w:rPr>
            <w:sz w:val="21"/>
            <w:szCs w:val="21"/>
            <w:rPrChange w:id="299" w:author="Michael Regan" w:date="2018-12-07T23:09:00Z">
              <w:rPr>
                <w:sz w:val="21"/>
                <w:szCs w:val="21"/>
                <w:highlight w:val="yellow"/>
              </w:rPr>
            </w:rPrChange>
          </w:rPr>
          <w:t>s used to protect the flange from overtightening.</w:t>
        </w:r>
      </w:ins>
    </w:p>
    <w:p w:rsidR="005D0395" w:rsidDel="00854A0D" w:rsidRDefault="005D0395" w:rsidP="005D0395">
      <w:pPr>
        <w:jc w:val="both"/>
        <w:rPr>
          <w:del w:id="300" w:author="Michael Regan" w:date="2018-12-07T23:49:00Z"/>
          <w:sz w:val="21"/>
          <w:szCs w:val="21"/>
        </w:rPr>
      </w:pPr>
      <w:del w:id="301" w:author="Michael Regan" w:date="2018-12-07T23:08:00Z">
        <w:r w:rsidRPr="0069372D" w:rsidDel="00E5713D">
          <w:rPr>
            <w:sz w:val="21"/>
            <w:szCs w:val="21"/>
          </w:rPr>
          <w:delText xml:space="preserve"> Finally, all material properties were considered to be temperature invariant.</w:delText>
        </w:r>
      </w:del>
    </w:p>
    <w:p w:rsidR="005D0395" w:rsidRDefault="005D0395">
      <w:pPr>
        <w:jc w:val="both"/>
        <w:rPr>
          <w:b/>
          <w:sz w:val="22"/>
        </w:rPr>
        <w:pPrChange w:id="302" w:author="Michael Regan" w:date="2018-12-07T23:49:00Z">
          <w:pPr/>
        </w:pPrChange>
      </w:pPr>
    </w:p>
    <w:p w:rsidR="00992F72" w:rsidRPr="0003446D" w:rsidRDefault="005D0395">
      <w:pPr>
        <w:rPr>
          <w:b/>
          <w:sz w:val="22"/>
        </w:rPr>
      </w:pPr>
      <w:r>
        <w:rPr>
          <w:b/>
          <w:sz w:val="22"/>
        </w:rPr>
        <w:t>8</w:t>
      </w:r>
      <w:r w:rsidR="00A42C4F" w:rsidRPr="0003446D">
        <w:rPr>
          <w:b/>
          <w:sz w:val="22"/>
        </w:rPr>
        <w:t xml:space="preserve">.0 </w:t>
      </w:r>
      <w:r w:rsidR="005E4E94">
        <w:rPr>
          <w:b/>
          <w:sz w:val="22"/>
        </w:rPr>
        <w:t>Finite el</w:t>
      </w:r>
      <w:r w:rsidR="0003446D">
        <w:rPr>
          <w:b/>
          <w:sz w:val="22"/>
        </w:rPr>
        <w:t>ement</w:t>
      </w:r>
      <w:r w:rsidR="00242207" w:rsidRPr="0003446D">
        <w:rPr>
          <w:b/>
          <w:sz w:val="22"/>
        </w:rPr>
        <w:t xml:space="preserve"> </w:t>
      </w:r>
      <w:r w:rsidR="00A42C4F" w:rsidRPr="0003446D">
        <w:rPr>
          <w:b/>
          <w:sz w:val="22"/>
        </w:rPr>
        <w:t>a</w:t>
      </w:r>
      <w:r w:rsidR="00242207" w:rsidRPr="0003446D">
        <w:rPr>
          <w:b/>
          <w:sz w:val="22"/>
        </w:rPr>
        <w:t>nalysis</w:t>
      </w:r>
    </w:p>
    <w:p w:rsidR="00E5713D" w:rsidRPr="00E5713D" w:rsidRDefault="00E5713D" w:rsidP="00E5713D">
      <w:pPr>
        <w:jc w:val="both"/>
        <w:rPr>
          <w:ins w:id="303" w:author="Michael Regan" w:date="2018-12-07T23:10:00Z"/>
          <w:sz w:val="21"/>
          <w:szCs w:val="21"/>
          <w:rPrChange w:id="304" w:author="Michael Regan" w:date="2018-12-07T23:11:00Z">
            <w:rPr>
              <w:ins w:id="305" w:author="Michael Regan" w:date="2018-12-07T23:10:00Z"/>
              <w:sz w:val="21"/>
              <w:highlight w:val="yellow"/>
            </w:rPr>
          </w:rPrChange>
        </w:rPr>
      </w:pPr>
      <w:ins w:id="306" w:author="Michael Regan" w:date="2018-12-07T23:10:00Z">
        <w:r w:rsidRPr="00E5713D">
          <w:rPr>
            <w:sz w:val="21"/>
            <w:szCs w:val="21"/>
            <w:rPrChange w:id="307" w:author="Michael Regan" w:date="2018-12-07T23:11:00Z">
              <w:rPr>
                <w:sz w:val="21"/>
                <w:highlight w:val="yellow"/>
              </w:rPr>
            </w:rPrChange>
          </w:rPr>
          <w:t xml:space="preserve">This investigation performed </w:t>
        </w:r>
        <w:r w:rsidRPr="00E5713D">
          <w:rPr>
            <w:sz w:val="21"/>
            <w:szCs w:val="21"/>
          </w:rPr>
          <w:t>the following analys</w:t>
        </w:r>
      </w:ins>
      <w:ins w:id="308" w:author="Michael Regan" w:date="2018-12-07T23:11:00Z">
        <w:r>
          <w:rPr>
            <w:sz w:val="21"/>
            <w:szCs w:val="21"/>
          </w:rPr>
          <w:t>e</w:t>
        </w:r>
      </w:ins>
      <w:ins w:id="309" w:author="Michael Regan" w:date="2018-12-07T23:10:00Z">
        <w:r w:rsidRPr="00E5713D">
          <w:rPr>
            <w:sz w:val="21"/>
            <w:szCs w:val="21"/>
            <w:rPrChange w:id="310" w:author="Michael Regan" w:date="2018-12-07T23:11:00Z">
              <w:rPr>
                <w:sz w:val="21"/>
                <w:highlight w:val="yellow"/>
              </w:rPr>
            </w:rPrChange>
          </w:rPr>
          <w:t>s:</w:t>
        </w:r>
      </w:ins>
    </w:p>
    <w:p w:rsidR="00E5713D" w:rsidRPr="00E5713D" w:rsidRDefault="00E5713D" w:rsidP="00E5713D">
      <w:pPr>
        <w:pStyle w:val="ListParagraph"/>
        <w:numPr>
          <w:ilvl w:val="0"/>
          <w:numId w:val="4"/>
        </w:numPr>
        <w:jc w:val="both"/>
        <w:rPr>
          <w:ins w:id="311" w:author="Michael Regan" w:date="2018-12-07T23:10:00Z"/>
          <w:sz w:val="21"/>
          <w:szCs w:val="21"/>
          <w:rPrChange w:id="312" w:author="Michael Regan" w:date="2018-12-07T23:11:00Z">
            <w:rPr>
              <w:ins w:id="313" w:author="Michael Regan" w:date="2018-12-07T23:10:00Z"/>
              <w:sz w:val="21"/>
              <w:highlight w:val="yellow"/>
            </w:rPr>
          </w:rPrChange>
        </w:rPr>
      </w:pPr>
      <w:ins w:id="314" w:author="Michael Regan" w:date="2018-12-07T23:10:00Z">
        <w:r w:rsidRPr="00E5713D">
          <w:rPr>
            <w:sz w:val="21"/>
            <w:szCs w:val="21"/>
            <w:rPrChange w:id="315" w:author="Michael Regan" w:date="2018-12-07T23:11:00Z">
              <w:rPr>
                <w:sz w:val="21"/>
                <w:highlight w:val="yellow"/>
              </w:rPr>
            </w:rPrChange>
          </w:rPr>
          <w:t xml:space="preserve">Hand calculation for raised face flange joint in accordance with ASME Section VIII division 1 rules - with </w:t>
        </w:r>
        <w:r w:rsidRPr="00E5713D">
          <w:rPr>
            <w:color w:val="000000"/>
            <w:sz w:val="21"/>
            <w:szCs w:val="21"/>
            <w:shd w:val="clear" w:color="auto" w:fill="FFFFFF"/>
            <w:rPrChange w:id="316" w:author="Michael Regan" w:date="2018-12-07T23:11:00Z">
              <w:rPr>
                <w:rFonts w:ascii="Verdana" w:hAnsi="Verdana"/>
                <w:color w:val="000000"/>
                <w:sz w:val="20"/>
                <w:szCs w:val="20"/>
                <w:highlight w:val="yellow"/>
                <w:shd w:val="clear" w:color="auto" w:fill="FFFFFF"/>
              </w:rPr>
            </w:rPrChange>
          </w:rPr>
          <w:t>Kellogg</w:t>
        </w:r>
        <w:r w:rsidRPr="00E5713D">
          <w:rPr>
            <w:sz w:val="21"/>
            <w:szCs w:val="21"/>
            <w:rPrChange w:id="317" w:author="Michael Regan" w:date="2018-12-07T23:11:00Z">
              <w:rPr>
                <w:sz w:val="21"/>
                <w:highlight w:val="yellow"/>
              </w:rPr>
            </w:rPrChange>
          </w:rPr>
          <w:t xml:space="preserve"> Pressure Equivalent Method used to convert the external load to pressure equivalents.</w:t>
        </w:r>
      </w:ins>
    </w:p>
    <w:p w:rsidR="00E5713D" w:rsidRPr="00E5713D" w:rsidRDefault="00E5713D" w:rsidP="00E5713D">
      <w:pPr>
        <w:pStyle w:val="ListParagraph"/>
        <w:numPr>
          <w:ilvl w:val="0"/>
          <w:numId w:val="4"/>
        </w:numPr>
        <w:jc w:val="both"/>
        <w:rPr>
          <w:ins w:id="318" w:author="Michael Regan" w:date="2018-12-07T23:10:00Z"/>
          <w:sz w:val="21"/>
          <w:szCs w:val="21"/>
          <w:rPrChange w:id="319" w:author="Michael Regan" w:date="2018-12-07T23:11:00Z">
            <w:rPr>
              <w:ins w:id="320" w:author="Michael Regan" w:date="2018-12-07T23:10:00Z"/>
              <w:sz w:val="21"/>
              <w:highlight w:val="yellow"/>
            </w:rPr>
          </w:rPrChange>
        </w:rPr>
      </w:pPr>
      <w:ins w:id="321" w:author="Michael Regan" w:date="2018-12-07T23:10:00Z">
        <w:r w:rsidRPr="00E5713D">
          <w:rPr>
            <w:sz w:val="21"/>
            <w:szCs w:val="21"/>
            <w:rPrChange w:id="322" w:author="Michael Regan" w:date="2018-12-07T23:11:00Z">
              <w:rPr>
                <w:sz w:val="21"/>
                <w:highlight w:val="yellow"/>
              </w:rPr>
            </w:rPrChange>
          </w:rPr>
          <w:t>3D Analysis on existing spiral wound gasket joint using Abaqus software</w:t>
        </w:r>
      </w:ins>
    </w:p>
    <w:p w:rsidR="00E5713D" w:rsidRPr="00E5713D" w:rsidRDefault="00E5713D" w:rsidP="00E5713D">
      <w:pPr>
        <w:pStyle w:val="ListParagraph"/>
        <w:numPr>
          <w:ilvl w:val="0"/>
          <w:numId w:val="4"/>
        </w:numPr>
        <w:jc w:val="both"/>
        <w:rPr>
          <w:ins w:id="323" w:author="Michael Regan" w:date="2018-12-07T23:10:00Z"/>
          <w:sz w:val="21"/>
          <w:szCs w:val="21"/>
          <w:rPrChange w:id="324" w:author="Michael Regan" w:date="2018-12-07T23:11:00Z">
            <w:rPr>
              <w:ins w:id="325" w:author="Michael Regan" w:date="2018-12-07T23:10:00Z"/>
              <w:sz w:val="21"/>
              <w:highlight w:val="yellow"/>
            </w:rPr>
          </w:rPrChange>
        </w:rPr>
      </w:pPr>
      <w:ins w:id="326" w:author="Michael Regan" w:date="2018-12-07T23:10:00Z">
        <w:r w:rsidRPr="00E5713D">
          <w:rPr>
            <w:sz w:val="21"/>
            <w:szCs w:val="21"/>
            <w:rPrChange w:id="327" w:author="Michael Regan" w:date="2018-12-07T23:11:00Z">
              <w:rPr>
                <w:sz w:val="21"/>
                <w:highlight w:val="yellow"/>
              </w:rPr>
            </w:rPrChange>
          </w:rPr>
          <w:t>3D Analysis for the proposed RTJ Gasket joint using Abaqus software</w:t>
        </w:r>
      </w:ins>
    </w:p>
    <w:p w:rsidR="00E5713D" w:rsidRPr="00E5713D" w:rsidRDefault="00E5713D" w:rsidP="00E5713D">
      <w:pPr>
        <w:pStyle w:val="ListParagraph"/>
        <w:numPr>
          <w:ilvl w:val="0"/>
          <w:numId w:val="4"/>
        </w:numPr>
        <w:jc w:val="both"/>
        <w:rPr>
          <w:ins w:id="328" w:author="Michael Regan" w:date="2018-12-07T23:10:00Z"/>
          <w:sz w:val="21"/>
          <w:szCs w:val="21"/>
          <w:rPrChange w:id="329" w:author="Michael Regan" w:date="2018-12-07T23:11:00Z">
            <w:rPr>
              <w:ins w:id="330" w:author="Michael Regan" w:date="2018-12-07T23:10:00Z"/>
              <w:sz w:val="21"/>
              <w:highlight w:val="yellow"/>
            </w:rPr>
          </w:rPrChange>
        </w:rPr>
      </w:pPr>
      <w:ins w:id="331" w:author="Michael Regan" w:date="2018-12-07T23:10:00Z">
        <w:r w:rsidRPr="00E5713D">
          <w:rPr>
            <w:sz w:val="21"/>
            <w:szCs w:val="21"/>
            <w:rPrChange w:id="332" w:author="Michael Regan" w:date="2018-12-07T23:11:00Z">
              <w:rPr>
                <w:sz w:val="21"/>
                <w:highlight w:val="yellow"/>
              </w:rPr>
            </w:rPrChange>
          </w:rPr>
          <w:t>2D Analysis on spiral wound gasket joint using Abaqus Software</w:t>
        </w:r>
      </w:ins>
    </w:p>
    <w:p w:rsidR="00E5713D" w:rsidRPr="00E5713D" w:rsidRDefault="00E5713D" w:rsidP="00E5713D">
      <w:pPr>
        <w:pStyle w:val="ListParagraph"/>
        <w:numPr>
          <w:ilvl w:val="0"/>
          <w:numId w:val="4"/>
        </w:numPr>
        <w:jc w:val="both"/>
        <w:rPr>
          <w:ins w:id="333" w:author="Michael Regan" w:date="2018-12-07T23:10:00Z"/>
          <w:sz w:val="21"/>
          <w:szCs w:val="21"/>
          <w:rPrChange w:id="334" w:author="Michael Regan" w:date="2018-12-07T23:11:00Z">
            <w:rPr>
              <w:ins w:id="335" w:author="Michael Regan" w:date="2018-12-07T23:10:00Z"/>
              <w:sz w:val="21"/>
              <w:highlight w:val="yellow"/>
            </w:rPr>
          </w:rPrChange>
        </w:rPr>
      </w:pPr>
      <w:ins w:id="336" w:author="Michael Regan" w:date="2018-12-07T23:10:00Z">
        <w:r w:rsidRPr="00E5713D">
          <w:rPr>
            <w:sz w:val="21"/>
            <w:szCs w:val="21"/>
            <w:rPrChange w:id="337" w:author="Michael Regan" w:date="2018-12-07T23:11:00Z">
              <w:rPr>
                <w:sz w:val="21"/>
                <w:highlight w:val="yellow"/>
              </w:rPr>
            </w:rPrChange>
          </w:rPr>
          <w:t>The team also coded</w:t>
        </w:r>
        <w:r w:rsidRPr="00E5713D">
          <w:rPr>
            <w:sz w:val="21"/>
            <w:szCs w:val="21"/>
          </w:rPr>
          <w:t xml:space="preserve"> their own solver using </w:t>
        </w:r>
      </w:ins>
      <w:ins w:id="338" w:author="Michael Regan" w:date="2018-12-07T23:11:00Z">
        <w:r>
          <w:rPr>
            <w:sz w:val="21"/>
            <w:szCs w:val="21"/>
          </w:rPr>
          <w:t>MATLAB</w:t>
        </w:r>
      </w:ins>
    </w:p>
    <w:p w:rsidR="00E5713D" w:rsidRPr="00E5713D" w:rsidRDefault="00E5713D" w:rsidP="00E5713D">
      <w:pPr>
        <w:jc w:val="both"/>
        <w:rPr>
          <w:ins w:id="339" w:author="Michael Regan" w:date="2018-12-07T23:10:00Z"/>
          <w:sz w:val="21"/>
          <w:szCs w:val="21"/>
          <w:rPrChange w:id="340" w:author="Michael Regan" w:date="2018-12-07T23:11:00Z">
            <w:rPr>
              <w:ins w:id="341" w:author="Michael Regan" w:date="2018-12-07T23:10:00Z"/>
              <w:sz w:val="21"/>
              <w:highlight w:val="yellow"/>
            </w:rPr>
          </w:rPrChange>
        </w:rPr>
      </w:pPr>
      <w:ins w:id="342" w:author="Michael Regan" w:date="2018-12-07T23:10:00Z">
        <w:r w:rsidRPr="00E5713D">
          <w:rPr>
            <w:sz w:val="21"/>
            <w:szCs w:val="21"/>
            <w:rPrChange w:id="343" w:author="Michael Regan" w:date="2018-12-07T23:11:00Z">
              <w:rPr>
                <w:sz w:val="21"/>
                <w:highlight w:val="yellow"/>
              </w:rPr>
            </w:rPrChange>
          </w:rPr>
          <w:t>For both the 2D solvers, the team modeled a two-dimensional slice of one side of the existing gasket of the raised face (RF) and modeled the bolt load case only to compare the results of the solvers. Contact modelling was not considered</w:t>
        </w:r>
        <w:r w:rsidRPr="00E5713D">
          <w:rPr>
            <w:sz w:val="21"/>
            <w:szCs w:val="21"/>
          </w:rPr>
          <w:t xml:space="preserve"> presently in the team</w:t>
        </w:r>
      </w:ins>
      <w:ins w:id="344" w:author="Michael Regan" w:date="2018-12-07T23:12:00Z">
        <w:r>
          <w:rPr>
            <w:sz w:val="21"/>
            <w:szCs w:val="21"/>
          </w:rPr>
          <w:t>’s</w:t>
        </w:r>
      </w:ins>
      <w:ins w:id="345" w:author="Michael Regan" w:date="2018-12-07T23:10:00Z">
        <w:r w:rsidRPr="00E5713D">
          <w:rPr>
            <w:sz w:val="21"/>
            <w:szCs w:val="21"/>
            <w:rPrChange w:id="346" w:author="Michael Regan" w:date="2018-12-07T23:11:00Z">
              <w:rPr>
                <w:sz w:val="21"/>
                <w:highlight w:val="yellow"/>
              </w:rPr>
            </w:rPrChange>
          </w:rPr>
          <w:t xml:space="preserve"> coded solver.</w:t>
        </w:r>
      </w:ins>
    </w:p>
    <w:p w:rsidR="00E5713D" w:rsidRPr="00E5713D" w:rsidRDefault="00E5713D" w:rsidP="00E5713D">
      <w:pPr>
        <w:jc w:val="both"/>
        <w:rPr>
          <w:ins w:id="347" w:author="Michael Regan" w:date="2018-12-07T23:10:00Z"/>
          <w:sz w:val="21"/>
          <w:szCs w:val="21"/>
        </w:rPr>
      </w:pPr>
    </w:p>
    <w:p w:rsidR="00E5713D" w:rsidRPr="00E5713D" w:rsidRDefault="00E5713D" w:rsidP="00E5713D">
      <w:pPr>
        <w:jc w:val="both"/>
        <w:rPr>
          <w:ins w:id="348" w:author="Michael Regan" w:date="2018-12-07T23:10:00Z"/>
          <w:sz w:val="21"/>
          <w:szCs w:val="21"/>
          <w:rPrChange w:id="349" w:author="Michael Regan" w:date="2018-12-07T23:11:00Z">
            <w:rPr>
              <w:ins w:id="350" w:author="Michael Regan" w:date="2018-12-07T23:10:00Z"/>
              <w:sz w:val="21"/>
              <w:highlight w:val="yellow"/>
            </w:rPr>
          </w:rPrChange>
        </w:rPr>
      </w:pPr>
      <w:ins w:id="351" w:author="Michael Regan" w:date="2018-12-07T23:10:00Z">
        <w:r w:rsidRPr="00E5713D">
          <w:rPr>
            <w:sz w:val="21"/>
            <w:szCs w:val="21"/>
            <w:rPrChange w:id="352" w:author="Michael Regan" w:date="2018-12-07T23:11:00Z">
              <w:rPr>
                <w:sz w:val="21"/>
                <w:highlight w:val="yellow"/>
              </w:rPr>
            </w:rPrChange>
          </w:rPr>
          <w:t xml:space="preserve">The hand calculation was done to check the raised face flange joint with the maximum allowable stress on the </w:t>
        </w:r>
        <w:r w:rsidRPr="00E5713D">
          <w:rPr>
            <w:sz w:val="21"/>
            <w:szCs w:val="21"/>
            <w:rPrChange w:id="353" w:author="Michael Regan" w:date="2018-12-07T23:11:00Z">
              <w:rPr>
                <w:sz w:val="21"/>
                <w:highlight w:val="yellow"/>
              </w:rPr>
            </w:rPrChange>
          </w:rPr>
          <w:t>flange in accordance with MSS-SP-44 in the operating conditions and initial gasket seating conditions.</w:t>
        </w:r>
      </w:ins>
    </w:p>
    <w:p w:rsidR="00E5713D" w:rsidRPr="00E5713D" w:rsidRDefault="00E5713D" w:rsidP="00E5713D">
      <w:pPr>
        <w:jc w:val="both"/>
        <w:rPr>
          <w:ins w:id="354" w:author="Michael Regan" w:date="2018-12-07T23:10:00Z"/>
          <w:sz w:val="21"/>
          <w:szCs w:val="21"/>
        </w:rPr>
      </w:pPr>
    </w:p>
    <w:p w:rsidR="00E5713D" w:rsidRDefault="00E5713D" w:rsidP="00701423">
      <w:pPr>
        <w:rPr>
          <w:ins w:id="355" w:author="Michael Regan" w:date="2018-12-07T23:12:00Z"/>
          <w:sz w:val="21"/>
          <w:szCs w:val="21"/>
        </w:rPr>
      </w:pPr>
      <w:ins w:id="356" w:author="Michael Regan" w:date="2018-12-07T23:10:00Z">
        <w:r w:rsidRPr="00E5713D">
          <w:rPr>
            <w:sz w:val="21"/>
            <w:szCs w:val="21"/>
            <w:rPrChange w:id="357" w:author="Michael Regan" w:date="2018-12-07T23:11:00Z">
              <w:rPr>
                <w:sz w:val="21"/>
                <w:highlight w:val="yellow"/>
              </w:rPr>
            </w:rPrChange>
          </w:rPr>
          <w:t>However, for the FEA analysis the actual yield stress of the materials</w:t>
        </w:r>
        <w:r>
          <w:rPr>
            <w:sz w:val="21"/>
            <w:szCs w:val="21"/>
          </w:rPr>
          <w:t xml:space="preserve"> </w:t>
        </w:r>
      </w:ins>
      <w:ins w:id="358" w:author="Michael Regan" w:date="2018-12-07T23:12:00Z">
        <w:r>
          <w:rPr>
            <w:sz w:val="21"/>
            <w:szCs w:val="21"/>
          </w:rPr>
          <w:t>was</w:t>
        </w:r>
      </w:ins>
      <w:ins w:id="359" w:author="Michael Regan" w:date="2018-12-07T23:10:00Z">
        <w:r w:rsidRPr="00E5713D">
          <w:rPr>
            <w:sz w:val="21"/>
            <w:szCs w:val="21"/>
            <w:rPrChange w:id="360" w:author="Michael Regan" w:date="2018-12-07T23:11:00Z">
              <w:rPr>
                <w:sz w:val="21"/>
                <w:highlight w:val="yellow"/>
              </w:rPr>
            </w:rPrChange>
          </w:rPr>
          <w:t xml:space="preserve"> used to check the flanges and bolts. Closure pressure of </w:t>
        </w:r>
      </w:ins>
      <w:ins w:id="361" w:author="Michael Regan" w:date="2018-12-07T23:12:00Z">
        <w:r>
          <w:rPr>
            <w:sz w:val="21"/>
            <w:szCs w:val="21"/>
          </w:rPr>
          <w:t>s</w:t>
        </w:r>
      </w:ins>
      <w:ins w:id="362" w:author="Michael Regan" w:date="2018-12-07T23:10:00Z">
        <w:r w:rsidRPr="00E5713D">
          <w:rPr>
            <w:sz w:val="21"/>
            <w:szCs w:val="21"/>
            <w:rPrChange w:id="363" w:author="Michael Regan" w:date="2018-12-07T23:11:00Z">
              <w:rPr>
                <w:sz w:val="21"/>
                <w:highlight w:val="yellow"/>
              </w:rPr>
            </w:rPrChange>
          </w:rPr>
          <w:t xml:space="preserve">piral wound </w:t>
        </w:r>
        <w:r w:rsidRPr="00E5713D">
          <w:rPr>
            <w:sz w:val="21"/>
            <w:szCs w:val="21"/>
          </w:rPr>
          <w:t>gaskets f</w:t>
        </w:r>
      </w:ins>
      <w:ins w:id="364" w:author="Michael Regan" w:date="2018-12-07T23:12:00Z">
        <w:r>
          <w:rPr>
            <w:sz w:val="21"/>
            <w:szCs w:val="21"/>
          </w:rPr>
          <w:t>ro</w:t>
        </w:r>
      </w:ins>
      <w:ins w:id="365" w:author="Michael Regan" w:date="2018-12-07T23:10:00Z">
        <w:r w:rsidRPr="00E5713D">
          <w:rPr>
            <w:sz w:val="21"/>
            <w:szCs w:val="21"/>
            <w:rPrChange w:id="366" w:author="Michael Regan" w:date="2018-12-07T23:11:00Z">
              <w:rPr>
                <w:sz w:val="21"/>
                <w:highlight w:val="yellow"/>
              </w:rPr>
            </w:rPrChange>
          </w:rPr>
          <w:t>m previous research papers[</w:t>
        </w:r>
        <w:r w:rsidRPr="005254C2">
          <w:rPr>
            <w:sz w:val="21"/>
            <w:szCs w:val="21"/>
            <w:highlight w:val="yellow"/>
          </w:rPr>
          <w:t>X]</w:t>
        </w:r>
        <w:r w:rsidRPr="00E5713D">
          <w:rPr>
            <w:sz w:val="21"/>
            <w:szCs w:val="21"/>
            <w:rPrChange w:id="367" w:author="Michael Regan" w:date="2018-12-07T23:11:00Z">
              <w:rPr>
                <w:sz w:val="21"/>
                <w:highlight w:val="yellow"/>
              </w:rPr>
            </w:rPrChange>
          </w:rPr>
          <w:t xml:space="preserve"> and for RTJ as no research materials were found reputed vendor catalogues were used to check the allowable minimum/maximum gasket closure pressures required for sealing.</w:t>
        </w:r>
      </w:ins>
    </w:p>
    <w:p w:rsidR="00A42C4F" w:rsidRPr="00E5713D" w:rsidDel="00E5713D" w:rsidRDefault="00655C39" w:rsidP="00E5713D">
      <w:pPr>
        <w:jc w:val="both"/>
        <w:rPr>
          <w:del w:id="368" w:author="Michael Regan" w:date="2018-12-07T23:10:00Z"/>
          <w:sz w:val="21"/>
          <w:szCs w:val="21"/>
        </w:rPr>
      </w:pPr>
      <w:del w:id="369" w:author="Michael Regan" w:date="2018-12-07T23:10:00Z">
        <w:r w:rsidRPr="00E5713D" w:rsidDel="00E5713D">
          <w:rPr>
            <w:sz w:val="21"/>
            <w:szCs w:val="21"/>
          </w:rPr>
          <w:delText xml:space="preserve">This investigation performed two forms of analyses.  </w:delText>
        </w:r>
        <w:r w:rsidR="0069372D" w:rsidRPr="00E5713D" w:rsidDel="00E5713D">
          <w:rPr>
            <w:sz w:val="21"/>
            <w:szCs w:val="21"/>
          </w:rPr>
          <w:delText xml:space="preserve">The team </w:delText>
        </w:r>
        <w:r w:rsidRPr="00E5713D" w:rsidDel="00E5713D">
          <w:rPr>
            <w:sz w:val="21"/>
            <w:szCs w:val="21"/>
          </w:rPr>
          <w:delText>utilized Abaqus</w:delText>
        </w:r>
        <w:r w:rsidR="0069372D" w:rsidRPr="00E5713D" w:rsidDel="00E5713D">
          <w:rPr>
            <w:sz w:val="21"/>
            <w:szCs w:val="21"/>
          </w:rPr>
          <w:delText xml:space="preserve"> finite element analysis software as a solver for both two and three-dimensional investigation</w:delText>
        </w:r>
        <w:r w:rsidRPr="00E5713D" w:rsidDel="00E5713D">
          <w:rPr>
            <w:sz w:val="21"/>
            <w:szCs w:val="21"/>
          </w:rPr>
          <w:delText xml:space="preserve">.  </w:delText>
        </w:r>
        <w:r w:rsidR="0069372D" w:rsidRPr="00E5713D" w:rsidDel="00E5713D">
          <w:rPr>
            <w:sz w:val="21"/>
            <w:szCs w:val="21"/>
          </w:rPr>
          <w:delText xml:space="preserve">The team also coded their own solver using Matlab. </w:delText>
        </w:r>
        <w:r w:rsidRPr="00E5713D" w:rsidDel="00E5713D">
          <w:rPr>
            <w:sz w:val="21"/>
            <w:szCs w:val="21"/>
          </w:rPr>
          <w:delText xml:space="preserve">For both </w:delText>
        </w:r>
        <w:r w:rsidR="0069372D" w:rsidRPr="00E5713D" w:rsidDel="00E5713D">
          <w:rPr>
            <w:sz w:val="21"/>
            <w:szCs w:val="21"/>
          </w:rPr>
          <w:delText>solvers, the team modeled a two-</w:delText>
        </w:r>
        <w:r w:rsidRPr="00E5713D" w:rsidDel="00E5713D">
          <w:rPr>
            <w:sz w:val="21"/>
            <w:szCs w:val="21"/>
          </w:rPr>
          <w:delText>dimension</w:delText>
        </w:r>
        <w:r w:rsidR="0069372D" w:rsidRPr="00E5713D" w:rsidDel="00E5713D">
          <w:rPr>
            <w:sz w:val="21"/>
            <w:szCs w:val="21"/>
          </w:rPr>
          <w:delText>al</w:delText>
        </w:r>
        <w:r w:rsidRPr="00E5713D" w:rsidDel="00E5713D">
          <w:rPr>
            <w:sz w:val="21"/>
            <w:szCs w:val="21"/>
          </w:rPr>
          <w:delText xml:space="preserve"> slice of one side of the proposed gasket of the ring type joint (RTF) and modeled the contact force as an equivalent pressure.</w:delText>
        </w:r>
      </w:del>
    </w:p>
    <w:p w:rsidR="00701423" w:rsidRPr="00E5713D" w:rsidRDefault="00701423" w:rsidP="00701423">
      <w:pPr>
        <w:rPr>
          <w:b/>
          <w:i/>
          <w:sz w:val="21"/>
          <w:szCs w:val="21"/>
        </w:rPr>
      </w:pPr>
    </w:p>
    <w:p w:rsidR="00701423" w:rsidRPr="0003446D" w:rsidRDefault="005D0395" w:rsidP="00701423">
      <w:pPr>
        <w:rPr>
          <w:sz w:val="21"/>
        </w:rPr>
      </w:pPr>
      <w:r>
        <w:rPr>
          <w:b/>
          <w:i/>
          <w:sz w:val="21"/>
        </w:rPr>
        <w:t>8</w:t>
      </w:r>
      <w:r w:rsidR="005E4E94">
        <w:rPr>
          <w:b/>
          <w:i/>
          <w:sz w:val="21"/>
        </w:rPr>
        <w:t>.1</w:t>
      </w:r>
      <w:r w:rsidR="00701423" w:rsidRPr="0003446D">
        <w:rPr>
          <w:b/>
          <w:i/>
          <w:sz w:val="21"/>
        </w:rPr>
        <w:t xml:space="preserve"> </w:t>
      </w:r>
      <w:r w:rsidR="005E4E94">
        <w:rPr>
          <w:b/>
          <w:i/>
          <w:sz w:val="21"/>
        </w:rPr>
        <w:t>3</w:t>
      </w:r>
      <w:r w:rsidR="0069372D">
        <w:rPr>
          <w:b/>
          <w:i/>
          <w:sz w:val="21"/>
        </w:rPr>
        <w:t>-</w:t>
      </w:r>
      <w:r w:rsidR="005E4E94">
        <w:rPr>
          <w:b/>
          <w:i/>
          <w:sz w:val="21"/>
        </w:rPr>
        <w:t xml:space="preserve">D </w:t>
      </w:r>
      <w:r w:rsidR="00701423" w:rsidRPr="0003446D">
        <w:rPr>
          <w:b/>
          <w:i/>
          <w:sz w:val="21"/>
        </w:rPr>
        <w:t>Abaqus solver</w:t>
      </w:r>
    </w:p>
    <w:p w:rsidR="00E5713D" w:rsidRPr="00E5713D" w:rsidRDefault="00E5713D" w:rsidP="0069372D">
      <w:pPr>
        <w:jc w:val="both"/>
        <w:rPr>
          <w:ins w:id="370" w:author="Michael Regan" w:date="2018-12-07T23:13:00Z"/>
          <w:i/>
          <w:sz w:val="21"/>
          <w:u w:val="single"/>
          <w:rPrChange w:id="371" w:author="Michael Regan" w:date="2018-12-07T23:13:00Z">
            <w:rPr>
              <w:ins w:id="372" w:author="Michael Regan" w:date="2018-12-07T23:13:00Z"/>
              <w:sz w:val="21"/>
            </w:rPr>
          </w:rPrChange>
        </w:rPr>
      </w:pPr>
      <w:ins w:id="373" w:author="Michael Regan" w:date="2018-12-07T23:13:00Z">
        <w:r w:rsidRPr="00E5713D">
          <w:rPr>
            <w:i/>
            <w:sz w:val="21"/>
            <w:u w:val="single"/>
            <w:rPrChange w:id="374" w:author="Michael Regan" w:date="2018-12-07T23:13:00Z">
              <w:rPr>
                <w:sz w:val="21"/>
              </w:rPr>
            </w:rPrChange>
          </w:rPr>
          <w:t xml:space="preserve">A. Spiral </w:t>
        </w:r>
      </w:ins>
      <w:ins w:id="375" w:author="Michael Regan" w:date="2018-12-07T23:15:00Z">
        <w:r>
          <w:rPr>
            <w:i/>
            <w:sz w:val="21"/>
            <w:u w:val="single"/>
          </w:rPr>
          <w:t>wound gasket</w:t>
        </w:r>
      </w:ins>
    </w:p>
    <w:p w:rsidR="0069372D" w:rsidRPr="0069372D" w:rsidRDefault="0069372D" w:rsidP="0069372D">
      <w:pPr>
        <w:jc w:val="both"/>
        <w:rPr>
          <w:sz w:val="21"/>
        </w:rPr>
      </w:pPr>
      <w:r w:rsidRPr="0069372D">
        <w:rPr>
          <w:sz w:val="21"/>
        </w:rPr>
        <w:t xml:space="preserve">For the </w:t>
      </w:r>
      <w:r>
        <w:rPr>
          <w:sz w:val="21"/>
        </w:rPr>
        <w:t>three-dimensional (</w:t>
      </w:r>
      <w:r w:rsidRPr="0069372D">
        <w:rPr>
          <w:sz w:val="21"/>
        </w:rPr>
        <w:t>3-D</w:t>
      </w:r>
      <w:r>
        <w:rPr>
          <w:sz w:val="21"/>
        </w:rPr>
        <w:t>)</w:t>
      </w:r>
      <w:r w:rsidRPr="0069372D">
        <w:rPr>
          <w:sz w:val="21"/>
        </w:rPr>
        <w:t xml:space="preserve"> models, the stress and deformation states of the two models were consid</w:t>
      </w:r>
      <w:del w:id="376" w:author="Unknown">
        <w:r w:rsidRPr="0069372D" w:rsidDel="00E5713D">
          <w:rPr>
            <w:sz w:val="21"/>
          </w:rPr>
          <w:delText>e</w:delText>
        </w:r>
      </w:del>
      <w:ins w:id="377" w:author="Michael Regan" w:date="2018-12-07T23:12:00Z">
        <w:r w:rsidRPr="0069372D">
          <w:rPr>
            <w:sz w:val="21"/>
          </w:rPr>
          <w:t>r</w:t>
        </w:r>
      </w:ins>
      <w:r w:rsidRPr="0069372D">
        <w:rPr>
          <w:sz w:val="21"/>
        </w:rPr>
        <w:t>ed three-fold:  loading stress at bolt-up, relaxation at pressurization, and bending moment application with a temperature increase</w:t>
      </w:r>
      <w:r w:rsidR="005D0395">
        <w:rPr>
          <w:sz w:val="21"/>
        </w:rPr>
        <w:t>. Figures 8.1.1-8</w:t>
      </w:r>
      <w:r w:rsidRPr="0069372D">
        <w:rPr>
          <w:sz w:val="21"/>
        </w:rPr>
        <w:t xml:space="preserve">.1.6 show the initial stress and displacement analyses of the current, spiral wound gasket at these states in both an overhead and profile view.  The maximum Von Mises stress on the gasket occurred after bolt-up and was located on the </w:t>
      </w:r>
      <w:r w:rsidRPr="00AD5D4E">
        <w:rPr>
          <w:sz w:val="21"/>
        </w:rPr>
        <w:t>outside edge of the gasket with a calculated value of 403.2 MPa.  Also, the gasket was deformed by 0.036mm at this location.  The maximum deformation occurred on the inside edge, with a calculated value of 0.071mm.  After</w:t>
      </w:r>
      <w:r w:rsidRPr="0069372D">
        <w:rPr>
          <w:sz w:val="21"/>
        </w:rPr>
        <w:t xml:space="preserve"> relaxation due to pressure, the stress in this area remained as the local maximum, but the calculated value due to pressurization decreased to 224.5 MPa while the deformation at this location remained unchanged.  The maximum deformation decreased to 0.066mm, again occurring along the inside edge.  Finally, after applying the </w:t>
      </w:r>
      <w:del w:id="378" w:author="Michael Regan" w:date="2018-12-07T23:14:00Z">
        <w:r w:rsidRPr="0069372D" w:rsidDel="00E5713D">
          <w:rPr>
            <w:sz w:val="21"/>
          </w:rPr>
          <w:delText>bending moment and experiencing the temperature increase</w:delText>
        </w:r>
      </w:del>
      <w:ins w:id="379" w:author="Michael Regan" w:date="2018-12-07T23:14:00Z">
        <w:r w:rsidR="00E5713D">
          <w:rPr>
            <w:sz w:val="21"/>
          </w:rPr>
          <w:t>external bending moment and external force due to soil settlement</w:t>
        </w:r>
      </w:ins>
      <w:r w:rsidRPr="0069372D">
        <w:rPr>
          <w:sz w:val="21"/>
        </w:rPr>
        <w:t>, the stress in this area decreased further to 185.1 MPa while the local deformation increased to 0.039mm.  The maximum deformation also increased, to a value of 0.067mm along the inside edge.</w:t>
      </w:r>
    </w:p>
    <w:p w:rsidR="0069372D" w:rsidRPr="0069372D" w:rsidRDefault="0069372D" w:rsidP="0069372D">
      <w:pPr>
        <w:jc w:val="both"/>
        <w:rPr>
          <w:sz w:val="21"/>
        </w:rPr>
      </w:pPr>
    </w:p>
    <w:p w:rsidR="0069372D" w:rsidRPr="0069372D" w:rsidRDefault="0069372D" w:rsidP="0069372D">
      <w:pPr>
        <w:keepNext/>
      </w:pPr>
      <w:r w:rsidRPr="0069372D">
        <w:rPr>
          <w:noProof/>
          <w:sz w:val="21"/>
          <w:szCs w:val="21"/>
        </w:rPr>
        <w:lastRenderedPageBreak/>
        <w:drawing>
          <wp:inline distT="0" distB="0" distL="0" distR="0" wp14:anchorId="4C89B231" wp14:editId="5985D80B">
            <wp:extent cx="2743200" cy="147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pView-Initial_Combined.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43200" cy="1473200"/>
                    </a:xfrm>
                    <a:prstGeom prst="rect">
                      <a:avLst/>
                    </a:prstGeom>
                  </pic:spPr>
                </pic:pic>
              </a:graphicData>
            </a:graphic>
          </wp:inline>
        </w:drawing>
      </w:r>
    </w:p>
    <w:p w:rsidR="0069372D" w:rsidRDefault="005D0395" w:rsidP="0069372D">
      <w:pPr>
        <w:jc w:val="center"/>
        <w:rPr>
          <w:sz w:val="18"/>
        </w:rPr>
      </w:pPr>
      <w:r>
        <w:rPr>
          <w:sz w:val="18"/>
        </w:rPr>
        <w:t>Figure 8.</w:t>
      </w:r>
      <w:r w:rsidR="0069372D" w:rsidRPr="0069372D">
        <w:rPr>
          <w:sz w:val="18"/>
        </w:rPr>
        <w:t>1.1: Spiral Wound Gasket Stress after Bolt-Up</w:t>
      </w:r>
    </w:p>
    <w:p w:rsidR="0069372D" w:rsidRPr="0069372D" w:rsidRDefault="0069372D" w:rsidP="0069372D">
      <w:pPr>
        <w:jc w:val="center"/>
        <w:rPr>
          <w:sz w:val="18"/>
        </w:rPr>
      </w:pPr>
    </w:p>
    <w:p w:rsidR="0069372D" w:rsidRPr="0069372D" w:rsidRDefault="0069372D" w:rsidP="0069372D">
      <w:pPr>
        <w:rPr>
          <w:sz w:val="21"/>
          <w:szCs w:val="21"/>
        </w:rPr>
      </w:pPr>
      <w:r w:rsidRPr="0069372D">
        <w:rPr>
          <w:noProof/>
          <w:sz w:val="21"/>
          <w:szCs w:val="21"/>
        </w:rPr>
        <w:drawing>
          <wp:inline distT="0" distB="0" distL="0" distR="0" wp14:anchorId="7EBDFA74" wp14:editId="593E39E3">
            <wp:extent cx="2743200" cy="1587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pView-Initial_Disp.png"/>
                    <pic:cNvPicPr/>
                  </pic:nvPicPr>
                  <pic:blipFill>
                    <a:blip r:embed="rId26">
                      <a:extLst>
                        <a:ext uri="{28A0092B-C50C-407E-A947-70E740481C1C}">
                          <a14:useLocalDpi xmlns:a14="http://schemas.microsoft.com/office/drawing/2010/main" val="0"/>
                        </a:ext>
                      </a:extLst>
                    </a:blip>
                    <a:stretch>
                      <a:fillRect/>
                    </a:stretch>
                  </pic:blipFill>
                  <pic:spPr>
                    <a:xfrm>
                      <a:off x="0" y="0"/>
                      <a:ext cx="2743200" cy="1587500"/>
                    </a:xfrm>
                    <a:prstGeom prst="rect">
                      <a:avLst/>
                    </a:prstGeom>
                  </pic:spPr>
                </pic:pic>
              </a:graphicData>
            </a:graphic>
          </wp:inline>
        </w:drawing>
      </w:r>
    </w:p>
    <w:p w:rsidR="0069372D" w:rsidRDefault="0069372D" w:rsidP="0069372D">
      <w:pPr>
        <w:jc w:val="center"/>
        <w:rPr>
          <w:sz w:val="18"/>
        </w:rPr>
      </w:pPr>
      <w:r w:rsidRPr="0069372D">
        <w:rPr>
          <w:sz w:val="18"/>
        </w:rPr>
        <w:t>Figure</w:t>
      </w:r>
      <w:r w:rsidR="005D0395">
        <w:rPr>
          <w:sz w:val="18"/>
        </w:rPr>
        <w:t xml:space="preserve"> 8</w:t>
      </w:r>
      <w:r w:rsidRPr="0069372D">
        <w:rPr>
          <w:sz w:val="18"/>
        </w:rPr>
        <w:t>.1.2: Spiral Wound Gasket Deform</w:t>
      </w:r>
      <w:del w:id="380" w:author="Michael Regan" w:date="2018-12-07T23:14:00Z">
        <w:r w:rsidRPr="0069372D" w:rsidDel="00E5713D">
          <w:rPr>
            <w:sz w:val="18"/>
          </w:rPr>
          <w:delText>.</w:delText>
        </w:r>
      </w:del>
      <w:r w:rsidRPr="0069372D">
        <w:rPr>
          <w:sz w:val="18"/>
        </w:rPr>
        <w:t xml:space="preserve"> after Bolt-Up</w:t>
      </w:r>
    </w:p>
    <w:p w:rsidR="0069372D" w:rsidRPr="0069372D" w:rsidRDefault="0069372D" w:rsidP="0069372D">
      <w:pPr>
        <w:jc w:val="center"/>
        <w:rPr>
          <w:sz w:val="18"/>
        </w:rPr>
      </w:pPr>
    </w:p>
    <w:p w:rsidR="0069372D" w:rsidRPr="0069372D" w:rsidRDefault="0069372D" w:rsidP="0069372D">
      <w:pPr>
        <w:keepNext/>
      </w:pPr>
      <w:r w:rsidRPr="0069372D">
        <w:rPr>
          <w:noProof/>
          <w:sz w:val="21"/>
          <w:szCs w:val="21"/>
        </w:rPr>
        <w:drawing>
          <wp:inline distT="0" distB="0" distL="0" distR="0" wp14:anchorId="433F9C25" wp14:editId="7A5619BE">
            <wp:extent cx="2684145" cy="14859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pView-Initial_Combine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84754" cy="1486237"/>
                    </a:xfrm>
                    <a:prstGeom prst="rect">
                      <a:avLst/>
                    </a:prstGeom>
                  </pic:spPr>
                </pic:pic>
              </a:graphicData>
            </a:graphic>
          </wp:inline>
        </w:drawing>
      </w:r>
    </w:p>
    <w:p w:rsidR="0069372D" w:rsidRDefault="0069372D" w:rsidP="0069372D">
      <w:pPr>
        <w:jc w:val="center"/>
        <w:rPr>
          <w:sz w:val="18"/>
        </w:rPr>
      </w:pPr>
      <w:r w:rsidRPr="0069372D">
        <w:rPr>
          <w:sz w:val="18"/>
        </w:rPr>
        <w:t>Figure.</w:t>
      </w:r>
      <w:r w:rsidR="005D0395">
        <w:rPr>
          <w:sz w:val="18"/>
        </w:rPr>
        <w:t xml:space="preserve"> 8</w:t>
      </w:r>
      <w:r w:rsidRPr="0069372D">
        <w:rPr>
          <w:sz w:val="18"/>
        </w:rPr>
        <w:t>.1.3: Spiral Wound Gasket Stress w</w:t>
      </w:r>
      <w:ins w:id="381" w:author="Michael Regan" w:date="2018-12-07T23:14:00Z">
        <w:r w:rsidR="00E5713D">
          <w:rPr>
            <w:sz w:val="18"/>
          </w:rPr>
          <w:t>ith</w:t>
        </w:r>
      </w:ins>
      <w:del w:id="382" w:author="Michael Regan" w:date="2018-12-07T23:14:00Z">
        <w:r w:rsidRPr="0069372D" w:rsidDel="00E5713D">
          <w:rPr>
            <w:sz w:val="18"/>
          </w:rPr>
          <w:delText>/</w:delText>
        </w:r>
      </w:del>
      <w:r w:rsidRPr="0069372D">
        <w:rPr>
          <w:sz w:val="18"/>
        </w:rPr>
        <w:t xml:space="preserve"> Pressure</w:t>
      </w:r>
    </w:p>
    <w:p w:rsidR="005D0395" w:rsidRPr="0069372D" w:rsidRDefault="005D0395" w:rsidP="0069372D">
      <w:pPr>
        <w:jc w:val="center"/>
        <w:rPr>
          <w:sz w:val="18"/>
        </w:rPr>
      </w:pPr>
    </w:p>
    <w:p w:rsidR="0069372D" w:rsidRPr="0069372D" w:rsidRDefault="0069372D" w:rsidP="0069372D">
      <w:pPr>
        <w:rPr>
          <w:sz w:val="21"/>
          <w:szCs w:val="21"/>
        </w:rPr>
      </w:pPr>
      <w:r w:rsidRPr="0069372D">
        <w:rPr>
          <w:noProof/>
          <w:sz w:val="21"/>
          <w:szCs w:val="21"/>
        </w:rPr>
        <w:drawing>
          <wp:inline distT="0" distB="0" distL="0" distR="0" wp14:anchorId="54269A37" wp14:editId="67F7041F">
            <wp:extent cx="2741930" cy="165735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pView-Initial_Disp.png"/>
                    <pic:cNvPicPr/>
                  </pic:nvPicPr>
                  <pic:blipFill>
                    <a:blip r:embed="rId28">
                      <a:extLst>
                        <a:ext uri="{28A0092B-C50C-407E-A947-70E740481C1C}">
                          <a14:useLocalDpi xmlns:a14="http://schemas.microsoft.com/office/drawing/2010/main" val="0"/>
                        </a:ext>
                      </a:extLst>
                    </a:blip>
                    <a:stretch>
                      <a:fillRect/>
                    </a:stretch>
                  </pic:blipFill>
                  <pic:spPr>
                    <a:xfrm>
                      <a:off x="0" y="0"/>
                      <a:ext cx="2745352" cy="1659418"/>
                    </a:xfrm>
                    <a:prstGeom prst="rect">
                      <a:avLst/>
                    </a:prstGeom>
                  </pic:spPr>
                </pic:pic>
              </a:graphicData>
            </a:graphic>
          </wp:inline>
        </w:drawing>
      </w:r>
    </w:p>
    <w:p w:rsidR="0069372D" w:rsidRDefault="0069372D" w:rsidP="0069372D">
      <w:pPr>
        <w:jc w:val="center"/>
        <w:rPr>
          <w:sz w:val="18"/>
        </w:rPr>
      </w:pPr>
      <w:r w:rsidRPr="0069372D">
        <w:rPr>
          <w:sz w:val="18"/>
        </w:rPr>
        <w:t>Figure</w:t>
      </w:r>
      <w:r w:rsidR="005D0395">
        <w:rPr>
          <w:sz w:val="18"/>
        </w:rPr>
        <w:t xml:space="preserve"> 8</w:t>
      </w:r>
      <w:r w:rsidRPr="0069372D">
        <w:rPr>
          <w:sz w:val="18"/>
        </w:rPr>
        <w:t>.1.4: Spiral Wound Gasket Deform. w</w:t>
      </w:r>
      <w:ins w:id="383" w:author="Michael Regan" w:date="2018-12-07T23:14:00Z">
        <w:r w:rsidR="00E5713D">
          <w:rPr>
            <w:sz w:val="18"/>
          </w:rPr>
          <w:t>ith</w:t>
        </w:r>
      </w:ins>
      <w:del w:id="384" w:author="Michael Regan" w:date="2018-12-07T23:14:00Z">
        <w:r w:rsidRPr="0069372D" w:rsidDel="00E5713D">
          <w:rPr>
            <w:sz w:val="18"/>
          </w:rPr>
          <w:delText>/</w:delText>
        </w:r>
      </w:del>
      <w:r w:rsidRPr="0069372D">
        <w:rPr>
          <w:sz w:val="18"/>
        </w:rPr>
        <w:t xml:space="preserve"> Pressure</w:t>
      </w:r>
    </w:p>
    <w:p w:rsidR="0069372D" w:rsidRPr="0069372D" w:rsidRDefault="0069372D" w:rsidP="0069372D">
      <w:pPr>
        <w:jc w:val="center"/>
        <w:rPr>
          <w:sz w:val="18"/>
        </w:rPr>
      </w:pPr>
    </w:p>
    <w:p w:rsidR="0069372D" w:rsidRPr="0069372D" w:rsidRDefault="0069372D" w:rsidP="0069372D">
      <w:pPr>
        <w:keepNext/>
      </w:pPr>
      <w:r w:rsidRPr="0069372D">
        <w:rPr>
          <w:noProof/>
          <w:sz w:val="21"/>
          <w:szCs w:val="21"/>
        </w:rPr>
        <w:drawing>
          <wp:inline distT="0" distB="0" distL="0" distR="0" wp14:anchorId="0A6618CB" wp14:editId="09D1DD12">
            <wp:extent cx="2708275" cy="14605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pView-Initial_Combine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08618" cy="1460685"/>
                    </a:xfrm>
                    <a:prstGeom prst="rect">
                      <a:avLst/>
                    </a:prstGeom>
                  </pic:spPr>
                </pic:pic>
              </a:graphicData>
            </a:graphic>
          </wp:inline>
        </w:drawing>
      </w:r>
    </w:p>
    <w:p w:rsidR="0069372D" w:rsidRDefault="005D0395" w:rsidP="0069372D">
      <w:pPr>
        <w:jc w:val="center"/>
        <w:rPr>
          <w:sz w:val="18"/>
        </w:rPr>
      </w:pPr>
      <w:r>
        <w:rPr>
          <w:sz w:val="18"/>
        </w:rPr>
        <w:t>Figure 8</w:t>
      </w:r>
      <w:r w:rsidR="0069372D" w:rsidRPr="0069372D">
        <w:rPr>
          <w:sz w:val="18"/>
        </w:rPr>
        <w:t>.1.5: Spiral Wound Gasket Stress w/ Moment</w:t>
      </w:r>
    </w:p>
    <w:p w:rsidR="0069372D" w:rsidRPr="0069372D" w:rsidRDefault="0069372D" w:rsidP="0069372D">
      <w:pPr>
        <w:jc w:val="center"/>
        <w:rPr>
          <w:sz w:val="18"/>
        </w:rPr>
      </w:pPr>
    </w:p>
    <w:p w:rsidR="0069372D" w:rsidRPr="0069372D" w:rsidRDefault="0069372D" w:rsidP="0069372D">
      <w:pPr>
        <w:rPr>
          <w:sz w:val="21"/>
          <w:szCs w:val="21"/>
        </w:rPr>
      </w:pPr>
      <w:r w:rsidRPr="0069372D">
        <w:rPr>
          <w:noProof/>
          <w:sz w:val="21"/>
          <w:szCs w:val="21"/>
        </w:rPr>
        <w:drawing>
          <wp:inline distT="0" distB="0" distL="0" distR="0" wp14:anchorId="531AAD4A" wp14:editId="4176E11A">
            <wp:extent cx="2743200" cy="15849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pView-Initial_Disp.png"/>
                    <pic:cNvPicPr/>
                  </pic:nvPicPr>
                  <pic:blipFill>
                    <a:blip r:embed="rId30">
                      <a:extLst>
                        <a:ext uri="{28A0092B-C50C-407E-A947-70E740481C1C}">
                          <a14:useLocalDpi xmlns:a14="http://schemas.microsoft.com/office/drawing/2010/main" val="0"/>
                        </a:ext>
                      </a:extLst>
                    </a:blip>
                    <a:stretch>
                      <a:fillRect/>
                    </a:stretch>
                  </pic:blipFill>
                  <pic:spPr>
                    <a:xfrm>
                      <a:off x="0" y="0"/>
                      <a:ext cx="2743200" cy="1584960"/>
                    </a:xfrm>
                    <a:prstGeom prst="rect">
                      <a:avLst/>
                    </a:prstGeom>
                  </pic:spPr>
                </pic:pic>
              </a:graphicData>
            </a:graphic>
          </wp:inline>
        </w:drawing>
      </w:r>
    </w:p>
    <w:p w:rsidR="0069372D" w:rsidRPr="0069372D" w:rsidRDefault="005D0395" w:rsidP="0069372D">
      <w:pPr>
        <w:jc w:val="center"/>
        <w:rPr>
          <w:sz w:val="18"/>
        </w:rPr>
      </w:pPr>
      <w:r>
        <w:rPr>
          <w:sz w:val="18"/>
        </w:rPr>
        <w:t>Figure 8</w:t>
      </w:r>
      <w:r w:rsidR="0069372D" w:rsidRPr="0069372D">
        <w:rPr>
          <w:sz w:val="18"/>
        </w:rPr>
        <w:t>.1.6: Spiral Wound Gasket Deform. w</w:t>
      </w:r>
      <w:ins w:id="385" w:author="Michael Regan" w:date="2018-12-07T23:14:00Z">
        <w:r w:rsidR="00E5713D">
          <w:rPr>
            <w:sz w:val="18"/>
          </w:rPr>
          <w:t>ith</w:t>
        </w:r>
      </w:ins>
      <w:del w:id="386" w:author="Michael Regan" w:date="2018-12-07T23:14:00Z">
        <w:r w:rsidR="0069372D" w:rsidRPr="0069372D" w:rsidDel="00E5713D">
          <w:rPr>
            <w:sz w:val="18"/>
          </w:rPr>
          <w:delText>/</w:delText>
        </w:r>
      </w:del>
      <w:r w:rsidR="0069372D" w:rsidRPr="0069372D">
        <w:rPr>
          <w:sz w:val="18"/>
        </w:rPr>
        <w:t xml:space="preserve"> Moment</w:t>
      </w:r>
    </w:p>
    <w:p w:rsidR="0069372D" w:rsidRDefault="0069372D" w:rsidP="0069372D">
      <w:pPr>
        <w:rPr>
          <w:ins w:id="387" w:author="Michael Regan" w:date="2018-12-07T23:14:00Z"/>
          <w:sz w:val="21"/>
          <w:szCs w:val="21"/>
        </w:rPr>
      </w:pPr>
    </w:p>
    <w:p w:rsidR="00E5713D" w:rsidRPr="0069372D" w:rsidRDefault="00E5713D" w:rsidP="0069372D">
      <w:pPr>
        <w:rPr>
          <w:sz w:val="21"/>
          <w:szCs w:val="21"/>
        </w:rPr>
      </w:pPr>
      <w:ins w:id="388" w:author="Michael Regan" w:date="2018-12-07T23:15:00Z">
        <w:r>
          <w:rPr>
            <w:i/>
            <w:sz w:val="21"/>
            <w:u w:val="single"/>
          </w:rPr>
          <w:t>B</w:t>
        </w:r>
        <w:r w:rsidRPr="002F2116">
          <w:rPr>
            <w:i/>
            <w:sz w:val="21"/>
            <w:u w:val="single"/>
          </w:rPr>
          <w:t xml:space="preserve">. </w:t>
        </w:r>
      </w:ins>
      <w:ins w:id="389" w:author="Michael Regan" w:date="2018-12-07T23:52:00Z">
        <w:r w:rsidR="00854A0D">
          <w:rPr>
            <w:i/>
            <w:sz w:val="21"/>
            <w:u w:val="single"/>
          </w:rPr>
          <w:t>R</w:t>
        </w:r>
      </w:ins>
      <w:ins w:id="390" w:author="Michael Regan" w:date="2018-12-07T23:15:00Z">
        <w:r>
          <w:rPr>
            <w:i/>
            <w:sz w:val="21"/>
            <w:u w:val="single"/>
          </w:rPr>
          <w:t>ing type joint</w:t>
        </w:r>
      </w:ins>
    </w:p>
    <w:p w:rsidR="0069372D" w:rsidDel="00E5713D" w:rsidRDefault="0069372D" w:rsidP="0069372D">
      <w:pPr>
        <w:jc w:val="both"/>
        <w:rPr>
          <w:del w:id="391" w:author="Michael Regan" w:date="2018-12-07T23:15:00Z"/>
          <w:sz w:val="21"/>
          <w:szCs w:val="21"/>
        </w:rPr>
      </w:pPr>
      <w:r w:rsidRPr="0069372D">
        <w:rPr>
          <w:sz w:val="21"/>
          <w:szCs w:val="21"/>
        </w:rPr>
        <w:t xml:space="preserve">A similar model was developed using a ring-type joint (RTJ) and the stress and displacement analyses at the three states </w:t>
      </w:r>
      <w:r w:rsidR="005D0395">
        <w:rPr>
          <w:sz w:val="21"/>
          <w:szCs w:val="21"/>
        </w:rPr>
        <w:t>are shown in Figures 8.1.7-8</w:t>
      </w:r>
      <w:r w:rsidRPr="0069372D">
        <w:rPr>
          <w:sz w:val="21"/>
          <w:szCs w:val="21"/>
        </w:rPr>
        <w:t>.1.12.  For the RTJ, the maximum Von Mises stress occurred on the inside of the gasket</w:t>
      </w:r>
      <w:r w:rsidRPr="0069372D">
        <w:rPr>
          <w:color w:val="FF0000"/>
          <w:sz w:val="21"/>
          <w:szCs w:val="21"/>
        </w:rPr>
        <w:t xml:space="preserve"> </w:t>
      </w:r>
      <w:r w:rsidRPr="0069372D">
        <w:rPr>
          <w:sz w:val="21"/>
          <w:szCs w:val="21"/>
        </w:rPr>
        <w:t>where it contacts the flange with a calculated value of 480.0 MPa.  The gasket deformed by 0.61mm at this location during this step in the process.  The maximum deformation occurred on the outside of the gasket, where it contacts the flange, and was calculated at 0.73mm.   Once pressurized, the maximum stress decreased to 374.8 MPa while the local deformation increased to 0.67mm and the maximum deformation decreased to 0.72mm. Finally, the applied moment and change in temperature increased the local stress to 400.7 MPa as the local and max deformation remained unchanged.</w:t>
      </w:r>
    </w:p>
    <w:p w:rsidR="0069372D" w:rsidRPr="0069372D" w:rsidRDefault="0069372D" w:rsidP="0069372D">
      <w:pPr>
        <w:jc w:val="both"/>
        <w:rPr>
          <w:sz w:val="21"/>
          <w:szCs w:val="21"/>
        </w:rPr>
      </w:pPr>
    </w:p>
    <w:p w:rsidR="0069372D" w:rsidRPr="0069372D" w:rsidRDefault="0069372D" w:rsidP="0069372D">
      <w:pPr>
        <w:keepNext/>
      </w:pPr>
      <w:r w:rsidRPr="0069372D">
        <w:rPr>
          <w:noProof/>
        </w:rPr>
        <w:drawing>
          <wp:inline distT="0" distB="0" distL="0" distR="0" wp14:anchorId="08A66788" wp14:editId="72DE9203">
            <wp:extent cx="2743200" cy="17830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TJ_Initial_Stress_Combine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3200" cy="1783080"/>
                    </a:xfrm>
                    <a:prstGeom prst="rect">
                      <a:avLst/>
                    </a:prstGeom>
                  </pic:spPr>
                </pic:pic>
              </a:graphicData>
            </a:graphic>
          </wp:inline>
        </w:drawing>
      </w:r>
    </w:p>
    <w:p w:rsidR="0069372D" w:rsidRDefault="005D0395" w:rsidP="0069372D">
      <w:pPr>
        <w:jc w:val="center"/>
        <w:rPr>
          <w:sz w:val="18"/>
        </w:rPr>
      </w:pPr>
      <w:r>
        <w:rPr>
          <w:sz w:val="18"/>
        </w:rPr>
        <w:t>Figure 8</w:t>
      </w:r>
      <w:r w:rsidR="0069372D" w:rsidRPr="0069372D">
        <w:rPr>
          <w:sz w:val="18"/>
        </w:rPr>
        <w:t>.1.7: RTJ Gasket Stress after Bolt-Up</w:t>
      </w:r>
    </w:p>
    <w:p w:rsidR="0069372D" w:rsidRPr="0069372D" w:rsidRDefault="0069372D" w:rsidP="0069372D">
      <w:pPr>
        <w:jc w:val="center"/>
        <w:rPr>
          <w:sz w:val="18"/>
        </w:rPr>
      </w:pPr>
    </w:p>
    <w:p w:rsidR="0069372D" w:rsidRPr="0069372D" w:rsidRDefault="0069372D" w:rsidP="0069372D">
      <w:pPr>
        <w:rPr>
          <w:sz w:val="21"/>
          <w:szCs w:val="21"/>
        </w:rPr>
      </w:pPr>
      <w:r w:rsidRPr="0069372D">
        <w:rPr>
          <w:noProof/>
          <w:sz w:val="21"/>
          <w:szCs w:val="21"/>
        </w:rPr>
        <w:drawing>
          <wp:inline distT="0" distB="0" distL="0" distR="0" wp14:anchorId="5F94737A" wp14:editId="5D1EE8DC">
            <wp:extent cx="2743200" cy="1863306"/>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TJ_Initial_Disp_Combine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46238" cy="1865369"/>
                    </a:xfrm>
                    <a:prstGeom prst="rect">
                      <a:avLst/>
                    </a:prstGeom>
                  </pic:spPr>
                </pic:pic>
              </a:graphicData>
            </a:graphic>
          </wp:inline>
        </w:drawing>
      </w:r>
    </w:p>
    <w:p w:rsidR="0069372D" w:rsidRDefault="0069372D" w:rsidP="0069372D">
      <w:pPr>
        <w:jc w:val="center"/>
        <w:rPr>
          <w:sz w:val="18"/>
        </w:rPr>
      </w:pPr>
      <w:r w:rsidRPr="0069372D">
        <w:rPr>
          <w:sz w:val="18"/>
        </w:rPr>
        <w:t>Figure</w:t>
      </w:r>
      <w:r w:rsidR="005D0395">
        <w:rPr>
          <w:sz w:val="18"/>
        </w:rPr>
        <w:t xml:space="preserve"> 8</w:t>
      </w:r>
      <w:r w:rsidRPr="0069372D">
        <w:rPr>
          <w:sz w:val="18"/>
        </w:rPr>
        <w:t>.1.8: RTJ Gasket Deformation after Bolt-Up</w:t>
      </w:r>
    </w:p>
    <w:p w:rsidR="0069372D" w:rsidRPr="0069372D" w:rsidRDefault="0069372D" w:rsidP="0069372D">
      <w:pPr>
        <w:jc w:val="center"/>
        <w:rPr>
          <w:sz w:val="18"/>
        </w:rPr>
      </w:pPr>
    </w:p>
    <w:p w:rsidR="0069372D" w:rsidRPr="0069372D" w:rsidRDefault="0069372D" w:rsidP="0069372D">
      <w:pPr>
        <w:keepNext/>
      </w:pPr>
      <w:r w:rsidRPr="0069372D">
        <w:rPr>
          <w:noProof/>
        </w:rPr>
        <w:drawing>
          <wp:inline distT="0" distB="0" distL="0" distR="0" wp14:anchorId="05D81C16" wp14:editId="4EBA3B81">
            <wp:extent cx="2743200" cy="1846053"/>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TJ_Pressure_Stress_Combine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46429" cy="1848226"/>
                    </a:xfrm>
                    <a:prstGeom prst="rect">
                      <a:avLst/>
                    </a:prstGeom>
                  </pic:spPr>
                </pic:pic>
              </a:graphicData>
            </a:graphic>
          </wp:inline>
        </w:drawing>
      </w:r>
    </w:p>
    <w:p w:rsidR="0069372D" w:rsidRDefault="005D0395" w:rsidP="0069372D">
      <w:pPr>
        <w:jc w:val="center"/>
        <w:rPr>
          <w:sz w:val="18"/>
        </w:rPr>
      </w:pPr>
      <w:r>
        <w:rPr>
          <w:sz w:val="18"/>
        </w:rPr>
        <w:t>Figure 8</w:t>
      </w:r>
      <w:r w:rsidR="0069372D" w:rsidRPr="0069372D">
        <w:rPr>
          <w:sz w:val="18"/>
        </w:rPr>
        <w:t>.1.9: RTJ Gasket Stress w</w:t>
      </w:r>
      <w:ins w:id="392" w:author="Michael Regan" w:date="2018-12-07T23:16:00Z">
        <w:r w:rsidR="00E5713D">
          <w:rPr>
            <w:sz w:val="18"/>
          </w:rPr>
          <w:t>ith</w:t>
        </w:r>
      </w:ins>
      <w:del w:id="393" w:author="Michael Regan" w:date="2018-12-07T23:16:00Z">
        <w:r w:rsidR="0069372D" w:rsidRPr="0069372D" w:rsidDel="00E5713D">
          <w:rPr>
            <w:sz w:val="18"/>
          </w:rPr>
          <w:delText>/</w:delText>
        </w:r>
      </w:del>
      <w:r w:rsidR="0069372D" w:rsidRPr="0069372D">
        <w:rPr>
          <w:sz w:val="18"/>
        </w:rPr>
        <w:t xml:space="preserve"> Pressure</w:t>
      </w:r>
    </w:p>
    <w:p w:rsidR="005D0395" w:rsidRPr="0069372D" w:rsidRDefault="005D0395" w:rsidP="0069372D">
      <w:pPr>
        <w:jc w:val="center"/>
        <w:rPr>
          <w:sz w:val="18"/>
        </w:rPr>
      </w:pPr>
    </w:p>
    <w:p w:rsidR="0069372D" w:rsidRPr="0069372D" w:rsidRDefault="0069372D" w:rsidP="0069372D">
      <w:pPr>
        <w:rPr>
          <w:sz w:val="21"/>
          <w:szCs w:val="21"/>
        </w:rPr>
      </w:pPr>
      <w:r w:rsidRPr="0069372D">
        <w:rPr>
          <w:noProof/>
          <w:sz w:val="21"/>
          <w:szCs w:val="21"/>
        </w:rPr>
        <w:drawing>
          <wp:inline distT="0" distB="0" distL="0" distR="0" wp14:anchorId="59899097" wp14:editId="0D7CCAB3">
            <wp:extent cx="2737485" cy="1897812"/>
            <wp:effectExtent l="0" t="0" r="571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TJ_Initial_Disp_Combine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43340" cy="1901871"/>
                    </a:xfrm>
                    <a:prstGeom prst="rect">
                      <a:avLst/>
                    </a:prstGeom>
                  </pic:spPr>
                </pic:pic>
              </a:graphicData>
            </a:graphic>
          </wp:inline>
        </w:drawing>
      </w:r>
    </w:p>
    <w:p w:rsidR="0069372D" w:rsidRDefault="0069372D" w:rsidP="0069372D">
      <w:pPr>
        <w:jc w:val="center"/>
        <w:rPr>
          <w:sz w:val="18"/>
        </w:rPr>
      </w:pPr>
      <w:r w:rsidRPr="0069372D">
        <w:rPr>
          <w:sz w:val="18"/>
        </w:rPr>
        <w:t>Figure</w:t>
      </w:r>
      <w:r w:rsidR="005D0395">
        <w:rPr>
          <w:sz w:val="18"/>
        </w:rPr>
        <w:t xml:space="preserve"> 8</w:t>
      </w:r>
      <w:r w:rsidRPr="0069372D">
        <w:rPr>
          <w:sz w:val="18"/>
        </w:rPr>
        <w:t>.1.10: RTJ Gasket Deformation w/ Pressure</w:t>
      </w:r>
    </w:p>
    <w:p w:rsidR="0069372D" w:rsidRPr="0069372D" w:rsidRDefault="0069372D" w:rsidP="0069372D">
      <w:pPr>
        <w:jc w:val="center"/>
        <w:rPr>
          <w:sz w:val="21"/>
          <w:szCs w:val="21"/>
        </w:rPr>
      </w:pPr>
    </w:p>
    <w:p w:rsidR="0069372D" w:rsidRPr="0069372D" w:rsidRDefault="0069372D" w:rsidP="0069372D">
      <w:pPr>
        <w:keepNext/>
      </w:pPr>
      <w:r w:rsidRPr="0069372D">
        <w:rPr>
          <w:noProof/>
        </w:rPr>
        <w:drawing>
          <wp:inline distT="0" distB="0" distL="0" distR="0" wp14:anchorId="0778E057" wp14:editId="43431CA2">
            <wp:extent cx="2743200" cy="17830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TJ_Final_Stress_Combine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43200" cy="1783080"/>
                    </a:xfrm>
                    <a:prstGeom prst="rect">
                      <a:avLst/>
                    </a:prstGeom>
                  </pic:spPr>
                </pic:pic>
              </a:graphicData>
            </a:graphic>
          </wp:inline>
        </w:drawing>
      </w:r>
    </w:p>
    <w:p w:rsidR="0069372D" w:rsidRDefault="005D0395" w:rsidP="0069372D">
      <w:pPr>
        <w:jc w:val="center"/>
        <w:rPr>
          <w:sz w:val="18"/>
        </w:rPr>
      </w:pPr>
      <w:r>
        <w:rPr>
          <w:sz w:val="18"/>
        </w:rPr>
        <w:t>Figure 8</w:t>
      </w:r>
      <w:r w:rsidR="0069372D" w:rsidRPr="0069372D">
        <w:rPr>
          <w:sz w:val="18"/>
        </w:rPr>
        <w:t>.1.11: RTJ Gasket Stress w</w:t>
      </w:r>
      <w:ins w:id="394" w:author="Michael Regan" w:date="2018-12-07T23:16:00Z">
        <w:r w:rsidR="00E5713D">
          <w:rPr>
            <w:sz w:val="18"/>
          </w:rPr>
          <w:t xml:space="preserve">ith </w:t>
        </w:r>
      </w:ins>
      <w:del w:id="395" w:author="Michael Regan" w:date="2018-12-07T23:16:00Z">
        <w:r w:rsidR="0069372D" w:rsidRPr="0069372D" w:rsidDel="00E5713D">
          <w:rPr>
            <w:sz w:val="18"/>
          </w:rPr>
          <w:delText xml:space="preserve">/ </w:delText>
        </w:r>
      </w:del>
      <w:r w:rsidR="0069372D" w:rsidRPr="0069372D">
        <w:rPr>
          <w:sz w:val="18"/>
        </w:rPr>
        <w:t>Moment</w:t>
      </w:r>
    </w:p>
    <w:p w:rsidR="0069372D" w:rsidRPr="0069372D" w:rsidRDefault="0069372D" w:rsidP="0069372D">
      <w:pPr>
        <w:jc w:val="center"/>
        <w:rPr>
          <w:sz w:val="18"/>
        </w:rPr>
      </w:pPr>
    </w:p>
    <w:p w:rsidR="0069372D" w:rsidRPr="0069372D" w:rsidRDefault="0069372D" w:rsidP="0069372D">
      <w:pPr>
        <w:rPr>
          <w:sz w:val="21"/>
          <w:szCs w:val="21"/>
        </w:rPr>
      </w:pPr>
      <w:r w:rsidRPr="0069372D">
        <w:rPr>
          <w:noProof/>
          <w:sz w:val="21"/>
          <w:szCs w:val="21"/>
        </w:rPr>
        <w:drawing>
          <wp:inline distT="0" distB="0" distL="0" distR="0" wp14:anchorId="00AE4115" wp14:editId="38036805">
            <wp:extent cx="2717165" cy="184785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TJ_Initial_Disp_Combined.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17797" cy="1848280"/>
                    </a:xfrm>
                    <a:prstGeom prst="rect">
                      <a:avLst/>
                    </a:prstGeom>
                  </pic:spPr>
                </pic:pic>
              </a:graphicData>
            </a:graphic>
          </wp:inline>
        </w:drawing>
      </w:r>
    </w:p>
    <w:p w:rsidR="0069372D" w:rsidRPr="00F47EB5" w:rsidRDefault="0069372D" w:rsidP="0069372D">
      <w:pPr>
        <w:jc w:val="center"/>
        <w:rPr>
          <w:sz w:val="21"/>
          <w:szCs w:val="21"/>
        </w:rPr>
      </w:pPr>
      <w:r w:rsidRPr="0069372D">
        <w:rPr>
          <w:sz w:val="18"/>
        </w:rPr>
        <w:t>Figure</w:t>
      </w:r>
      <w:r w:rsidR="005D0395">
        <w:rPr>
          <w:sz w:val="18"/>
        </w:rPr>
        <w:t xml:space="preserve"> 8</w:t>
      </w:r>
      <w:r w:rsidRPr="0069372D">
        <w:rPr>
          <w:sz w:val="18"/>
        </w:rPr>
        <w:t>.1.12: RTJ Gasket Deformation w</w:t>
      </w:r>
      <w:ins w:id="396" w:author="Michael Regan" w:date="2018-12-07T23:16:00Z">
        <w:r w:rsidR="00E5713D">
          <w:rPr>
            <w:sz w:val="18"/>
          </w:rPr>
          <w:t>ith</w:t>
        </w:r>
      </w:ins>
      <w:del w:id="397" w:author="Michael Regan" w:date="2018-12-07T23:16:00Z">
        <w:r w:rsidRPr="0069372D" w:rsidDel="00E5713D">
          <w:rPr>
            <w:sz w:val="18"/>
          </w:rPr>
          <w:delText>/</w:delText>
        </w:r>
      </w:del>
      <w:r w:rsidRPr="0069372D">
        <w:rPr>
          <w:sz w:val="18"/>
        </w:rPr>
        <w:t xml:space="preserve"> Moment</w:t>
      </w:r>
    </w:p>
    <w:p w:rsidR="005E4E94" w:rsidRDefault="005E4E94" w:rsidP="00701423">
      <w:pPr>
        <w:rPr>
          <w:b/>
          <w:i/>
          <w:sz w:val="21"/>
        </w:rPr>
      </w:pPr>
    </w:p>
    <w:p w:rsidR="00480215" w:rsidRDefault="005D0395" w:rsidP="00701423">
      <w:pPr>
        <w:rPr>
          <w:b/>
          <w:i/>
          <w:sz w:val="21"/>
        </w:rPr>
      </w:pPr>
      <w:r>
        <w:rPr>
          <w:b/>
          <w:i/>
          <w:sz w:val="21"/>
        </w:rPr>
        <w:t>8</w:t>
      </w:r>
      <w:r w:rsidR="00480215">
        <w:rPr>
          <w:b/>
          <w:i/>
          <w:sz w:val="21"/>
        </w:rPr>
        <w:t>.2 2</w:t>
      </w:r>
      <w:r w:rsidR="0069372D">
        <w:rPr>
          <w:b/>
          <w:i/>
          <w:sz w:val="21"/>
        </w:rPr>
        <w:t>-</w:t>
      </w:r>
      <w:r w:rsidR="00480215">
        <w:rPr>
          <w:b/>
          <w:i/>
          <w:sz w:val="21"/>
        </w:rPr>
        <w:t>D Abaqus solver</w:t>
      </w:r>
    </w:p>
    <w:p w:rsidR="00480215" w:rsidRDefault="002455F7" w:rsidP="00701423">
      <w:pPr>
        <w:rPr>
          <w:sz w:val="21"/>
        </w:rPr>
      </w:pPr>
      <w:r>
        <w:rPr>
          <w:sz w:val="21"/>
        </w:rPr>
        <w:t xml:space="preserve">A two-dimensional (2-D) model was created of the </w:t>
      </w:r>
      <w:ins w:id="398" w:author="Michael Regan" w:date="2018-12-07T23:16:00Z">
        <w:r w:rsidR="00E5713D">
          <w:rPr>
            <w:sz w:val="21"/>
          </w:rPr>
          <w:t xml:space="preserve">spring wound gasket </w:t>
        </w:r>
      </w:ins>
      <w:del w:id="399" w:author="Michael Regan" w:date="2018-12-07T23:16:00Z">
        <w:r w:rsidDel="00E5713D">
          <w:rPr>
            <w:sz w:val="21"/>
          </w:rPr>
          <w:delText>proposed ring-type flange (RTF)</w:delText>
        </w:r>
      </w:del>
      <w:ins w:id="400" w:author="Michael Regan" w:date="2018-12-07T23:16:00Z">
        <w:r w:rsidR="00E5713D">
          <w:rPr>
            <w:sz w:val="21"/>
          </w:rPr>
          <w:t>flange</w:t>
        </w:r>
      </w:ins>
      <w:r>
        <w:rPr>
          <w:sz w:val="21"/>
        </w:rPr>
        <w:t xml:space="preserve"> joint on Abaqus finite element analysis software. </w:t>
      </w:r>
      <w:r w:rsidR="00A134E0">
        <w:rPr>
          <w:sz w:val="21"/>
        </w:rPr>
        <w:t>The flange was considered to be symmetric to create a 2-D slice of the cross section of the flange joint and designed with</w:t>
      </w:r>
      <w:r>
        <w:rPr>
          <w:sz w:val="21"/>
        </w:rPr>
        <w:t xml:space="preserve"> </w:t>
      </w:r>
      <w:r w:rsidR="00A134E0">
        <w:rPr>
          <w:sz w:val="21"/>
        </w:rPr>
        <w:t xml:space="preserve">4-node bilinear plane stress quadrilateral </w:t>
      </w:r>
      <w:r w:rsidR="001F29DC">
        <w:rPr>
          <w:sz w:val="21"/>
        </w:rPr>
        <w:t>elements</w:t>
      </w:r>
      <w:r w:rsidR="005D0395">
        <w:rPr>
          <w:sz w:val="21"/>
        </w:rPr>
        <w:t xml:space="preserve"> (CPS4) as shown in Figure 8</w:t>
      </w:r>
      <w:r w:rsidR="00A134E0">
        <w:rPr>
          <w:sz w:val="21"/>
        </w:rPr>
        <w:t xml:space="preserve">.2.1.  </w:t>
      </w:r>
    </w:p>
    <w:p w:rsidR="00A134E0" w:rsidRDefault="00A134E0" w:rsidP="00701423">
      <w:pPr>
        <w:rPr>
          <w:sz w:val="21"/>
        </w:rPr>
      </w:pPr>
    </w:p>
    <w:p w:rsidR="00A134E0" w:rsidRDefault="00A134E0" w:rsidP="001266F4">
      <w:pPr>
        <w:jc w:val="center"/>
        <w:rPr>
          <w:sz w:val="21"/>
        </w:rPr>
      </w:pPr>
      <w:r w:rsidRPr="002455F7">
        <w:rPr>
          <w:noProof/>
          <w:sz w:val="21"/>
        </w:rPr>
        <w:drawing>
          <wp:inline distT="0" distB="0" distL="0" distR="0" wp14:anchorId="7E538825" wp14:editId="659B027B">
            <wp:extent cx="2325414" cy="232541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a:stretch/>
                  </pic:blipFill>
                  <pic:spPr bwMode="auto">
                    <a:xfrm>
                      <a:off x="0" y="0"/>
                      <a:ext cx="2333259" cy="2333259"/>
                    </a:xfrm>
                    <a:prstGeom prst="rect">
                      <a:avLst/>
                    </a:prstGeom>
                    <a:ln>
                      <a:noFill/>
                    </a:ln>
                    <a:extLst>
                      <a:ext uri="{53640926-AAD7-44D8-BBD7-CCE9431645EC}">
                        <a14:shadowObscured xmlns:a14="http://schemas.microsoft.com/office/drawing/2010/main"/>
                      </a:ext>
                    </a:extLst>
                  </pic:spPr>
                </pic:pic>
              </a:graphicData>
            </a:graphic>
          </wp:inline>
        </w:drawing>
      </w:r>
    </w:p>
    <w:p w:rsidR="00A134E0" w:rsidRPr="00A40ABD" w:rsidRDefault="005D0395" w:rsidP="00A134E0">
      <w:pPr>
        <w:jc w:val="center"/>
        <w:rPr>
          <w:sz w:val="18"/>
          <w:szCs w:val="21"/>
        </w:rPr>
      </w:pPr>
      <w:r>
        <w:rPr>
          <w:sz w:val="18"/>
          <w:szCs w:val="21"/>
        </w:rPr>
        <w:t>Figure 8</w:t>
      </w:r>
      <w:r w:rsidR="00A134E0" w:rsidRPr="00A40ABD">
        <w:rPr>
          <w:sz w:val="18"/>
          <w:szCs w:val="21"/>
        </w:rPr>
        <w:t xml:space="preserve">.2.1: 2-D Abaqus FEA model of </w:t>
      </w:r>
      <w:del w:id="401" w:author="Michael Regan" w:date="2018-12-07T23:34:00Z">
        <w:r w:rsidR="00A134E0" w:rsidRPr="00A40ABD" w:rsidDel="00F900E8">
          <w:rPr>
            <w:sz w:val="18"/>
            <w:szCs w:val="21"/>
          </w:rPr>
          <w:delText xml:space="preserve">proposed </w:delText>
        </w:r>
      </w:del>
      <w:ins w:id="402" w:author="Michael Regan" w:date="2018-12-07T23:34:00Z">
        <w:r w:rsidR="00F900E8">
          <w:rPr>
            <w:sz w:val="18"/>
            <w:szCs w:val="21"/>
          </w:rPr>
          <w:t xml:space="preserve">spring wound gasket </w:t>
        </w:r>
      </w:ins>
      <w:r w:rsidR="00A134E0" w:rsidRPr="00A40ABD">
        <w:rPr>
          <w:sz w:val="18"/>
          <w:szCs w:val="21"/>
        </w:rPr>
        <w:t>flange joint</w:t>
      </w:r>
    </w:p>
    <w:p w:rsidR="00A134E0" w:rsidDel="00817549" w:rsidRDefault="00A134E0" w:rsidP="00817549">
      <w:pPr>
        <w:rPr>
          <w:del w:id="403" w:author="Michael Regan" w:date="2018-12-07T23:44:00Z"/>
          <w:sz w:val="21"/>
        </w:rPr>
      </w:pPr>
    </w:p>
    <w:p w:rsidR="00817549" w:rsidRDefault="00817549" w:rsidP="00A134E0">
      <w:pPr>
        <w:jc w:val="center"/>
        <w:rPr>
          <w:ins w:id="404" w:author="Michael Regan" w:date="2018-12-07T23:44:00Z"/>
          <w:sz w:val="21"/>
        </w:rPr>
      </w:pPr>
    </w:p>
    <w:p w:rsidR="00817549" w:rsidRDefault="00817549" w:rsidP="00817549">
      <w:pPr>
        <w:rPr>
          <w:ins w:id="405" w:author="Michael Regan" w:date="2018-12-07T23:44:00Z"/>
          <w:sz w:val="21"/>
        </w:rPr>
      </w:pPr>
      <w:ins w:id="406" w:author="Michael Regan" w:date="2018-12-07T23:44:00Z">
        <w:r>
          <w:rPr>
            <w:sz w:val="21"/>
          </w:rPr>
          <w:t>A y-direction symmetric boundary condition was set for the top face of the gasket, which created a symmetry constraint about a plane of constant y-coordinate. A x-direction symmetric boundary condition was set for the inside of the flange, which created a symmetry constraint about a plane of constant x-coordinate.</w:t>
        </w:r>
      </w:ins>
    </w:p>
    <w:p w:rsidR="00817549" w:rsidRDefault="00817549" w:rsidP="00A134E0">
      <w:pPr>
        <w:rPr>
          <w:ins w:id="407" w:author="Michael Regan" w:date="2018-12-07T23:44:00Z"/>
          <w:sz w:val="21"/>
        </w:rPr>
      </w:pPr>
    </w:p>
    <w:p w:rsidR="00A134E0" w:rsidRDefault="00A134E0" w:rsidP="00A134E0">
      <w:pPr>
        <w:rPr>
          <w:ins w:id="408" w:author="Michael Regan" w:date="2018-12-07T23:16:00Z"/>
          <w:sz w:val="21"/>
        </w:rPr>
      </w:pPr>
      <w:r>
        <w:rPr>
          <w:sz w:val="21"/>
        </w:rPr>
        <w:t>Two loads from the bolts on the flange were modeled as mechanical forces, and the gas within the pipeline was modeled as a uniform pressure on the inside surface of the proposed f</w:t>
      </w:r>
      <w:r w:rsidR="005D0395">
        <w:rPr>
          <w:sz w:val="21"/>
        </w:rPr>
        <w:t>lange joint as shown in Figure 8</w:t>
      </w:r>
      <w:r>
        <w:rPr>
          <w:sz w:val="21"/>
        </w:rPr>
        <w:t>.2.2.</w:t>
      </w:r>
      <w:r w:rsidR="00DC1352">
        <w:rPr>
          <w:sz w:val="21"/>
        </w:rPr>
        <w:t xml:space="preserve">  The contact forces of the gasket were modeled as an equivalent pressure on the surface of the RTF.</w:t>
      </w:r>
    </w:p>
    <w:p w:rsidR="00817549" w:rsidDel="00817549" w:rsidRDefault="00817549" w:rsidP="00817549">
      <w:pPr>
        <w:rPr>
          <w:del w:id="409" w:author="Michael Regan" w:date="2018-12-07T23:43:00Z"/>
          <w:sz w:val="21"/>
        </w:rPr>
      </w:pPr>
    </w:p>
    <w:p w:rsidR="0002768E" w:rsidRDefault="0002768E" w:rsidP="00701423">
      <w:pPr>
        <w:rPr>
          <w:sz w:val="21"/>
        </w:rPr>
      </w:pPr>
    </w:p>
    <w:p w:rsidR="0002768E" w:rsidRDefault="002455F7" w:rsidP="00701423">
      <w:pPr>
        <w:rPr>
          <w:sz w:val="21"/>
        </w:rPr>
      </w:pPr>
      <w:r w:rsidRPr="002455F7">
        <w:rPr>
          <w:noProof/>
          <w:sz w:val="21"/>
        </w:rPr>
        <w:lastRenderedPageBreak/>
        <w:drawing>
          <wp:inline distT="0" distB="0" distL="0" distR="0" wp14:anchorId="3F9214B6" wp14:editId="2699877D">
            <wp:extent cx="2743200" cy="24053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43200" cy="2405380"/>
                    </a:xfrm>
                    <a:prstGeom prst="rect">
                      <a:avLst/>
                    </a:prstGeom>
                  </pic:spPr>
                </pic:pic>
              </a:graphicData>
            </a:graphic>
          </wp:inline>
        </w:drawing>
      </w:r>
    </w:p>
    <w:p w:rsidR="002455F7" w:rsidRDefault="005D0395" w:rsidP="00A134E0">
      <w:pPr>
        <w:jc w:val="center"/>
        <w:rPr>
          <w:sz w:val="21"/>
        </w:rPr>
      </w:pPr>
      <w:r>
        <w:rPr>
          <w:sz w:val="18"/>
        </w:rPr>
        <w:t>Figure 8</w:t>
      </w:r>
      <w:r w:rsidR="00A134E0" w:rsidRPr="00A40ABD">
        <w:rPr>
          <w:sz w:val="18"/>
        </w:rPr>
        <w:t>.2.2: Loading conditions of 2-D Abaqus FEA model of proposed flange joint</w:t>
      </w:r>
    </w:p>
    <w:p w:rsidR="00A134E0" w:rsidRDefault="00A134E0" w:rsidP="00701423">
      <w:pPr>
        <w:rPr>
          <w:sz w:val="21"/>
        </w:rPr>
      </w:pPr>
    </w:p>
    <w:p w:rsidR="00A134E0" w:rsidRDefault="00A134E0" w:rsidP="00701423">
      <w:pPr>
        <w:rPr>
          <w:sz w:val="21"/>
        </w:rPr>
      </w:pPr>
      <w:r>
        <w:rPr>
          <w:sz w:val="21"/>
        </w:rPr>
        <w:t>Under such load</w:t>
      </w:r>
      <w:ins w:id="410" w:author="Michael Regan" w:date="2018-12-07T23:44:00Z">
        <w:r w:rsidR="00817549">
          <w:rPr>
            <w:sz w:val="21"/>
          </w:rPr>
          <w:t xml:space="preserve">ing </w:t>
        </w:r>
      </w:ins>
      <w:del w:id="411" w:author="Michael Regan" w:date="2018-12-07T23:44:00Z">
        <w:r w:rsidDel="00817549">
          <w:rPr>
            <w:sz w:val="21"/>
          </w:rPr>
          <w:delText>s</w:delText>
        </w:r>
        <w:r w:rsidR="00DC1352" w:rsidDel="00817549">
          <w:rPr>
            <w:sz w:val="21"/>
          </w:rPr>
          <w:delText xml:space="preserve"> as previously mentioned in the loading </w:delText>
        </w:r>
      </w:del>
      <w:r w:rsidR="00DC1352">
        <w:rPr>
          <w:sz w:val="21"/>
        </w:rPr>
        <w:t>conditions</w:t>
      </w:r>
      <w:r>
        <w:rPr>
          <w:sz w:val="21"/>
        </w:rPr>
        <w:t xml:space="preserve">, </w:t>
      </w:r>
      <w:r w:rsidR="00DC1352">
        <w:rPr>
          <w:sz w:val="21"/>
        </w:rPr>
        <w:t>the maximum displacement of the flange occurred at the piece’s outer edges where the bolts were loaded as shown on the p</w:t>
      </w:r>
      <w:r w:rsidR="0069372D">
        <w:rPr>
          <w:sz w:val="21"/>
        </w:rPr>
        <w:t xml:space="preserve">lotted contours in Figure </w:t>
      </w:r>
      <w:r w:rsidR="005D0395">
        <w:rPr>
          <w:sz w:val="21"/>
        </w:rPr>
        <w:t>8</w:t>
      </w:r>
      <w:r w:rsidR="00890EB5">
        <w:rPr>
          <w:sz w:val="21"/>
        </w:rPr>
        <w:t>.2.3 with</w:t>
      </w:r>
      <w:r w:rsidR="0069372D">
        <w:rPr>
          <w:sz w:val="21"/>
        </w:rPr>
        <w:t xml:space="preserve"> a maximum displacement of 0.3614mm.</w:t>
      </w:r>
    </w:p>
    <w:p w:rsidR="00A134E0" w:rsidRDefault="00A134E0" w:rsidP="00701423">
      <w:pPr>
        <w:rPr>
          <w:sz w:val="21"/>
        </w:rPr>
      </w:pPr>
    </w:p>
    <w:p w:rsidR="002455F7" w:rsidRPr="000B39EE" w:rsidRDefault="002455F7" w:rsidP="00701423">
      <w:pPr>
        <w:rPr>
          <w:sz w:val="21"/>
        </w:rPr>
      </w:pPr>
      <w:r w:rsidRPr="002455F7">
        <w:rPr>
          <w:noProof/>
          <w:sz w:val="21"/>
        </w:rPr>
        <w:drawing>
          <wp:inline distT="0" distB="0" distL="0" distR="0" wp14:anchorId="3F74BD84" wp14:editId="083A3A49">
            <wp:extent cx="2743200" cy="27209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43200" cy="2720975"/>
                    </a:xfrm>
                    <a:prstGeom prst="rect">
                      <a:avLst/>
                    </a:prstGeom>
                  </pic:spPr>
                </pic:pic>
              </a:graphicData>
            </a:graphic>
          </wp:inline>
        </w:drawing>
      </w:r>
    </w:p>
    <w:p w:rsidR="001F29DC" w:rsidRPr="00A40ABD" w:rsidRDefault="005D0395" w:rsidP="001F29DC">
      <w:pPr>
        <w:jc w:val="center"/>
        <w:rPr>
          <w:sz w:val="18"/>
          <w:szCs w:val="18"/>
        </w:rPr>
      </w:pPr>
      <w:r>
        <w:rPr>
          <w:sz w:val="18"/>
          <w:szCs w:val="18"/>
        </w:rPr>
        <w:t>Figure 8</w:t>
      </w:r>
      <w:r w:rsidR="00DC1352" w:rsidRPr="00A40ABD">
        <w:rPr>
          <w:sz w:val="18"/>
          <w:szCs w:val="18"/>
        </w:rPr>
        <w:t xml:space="preserve">.2.3: Displacement results of 2-D Abaqus FEA model of </w:t>
      </w:r>
      <w:del w:id="412" w:author="Michael Regan" w:date="2018-12-07T23:34:00Z">
        <w:r w:rsidR="00DC1352" w:rsidRPr="00A40ABD" w:rsidDel="00F900E8">
          <w:rPr>
            <w:sz w:val="18"/>
            <w:szCs w:val="18"/>
          </w:rPr>
          <w:delText xml:space="preserve">proposed </w:delText>
        </w:r>
      </w:del>
      <w:ins w:id="413" w:author="Michael Regan" w:date="2018-12-07T23:34:00Z">
        <w:r w:rsidR="00F900E8">
          <w:rPr>
            <w:sz w:val="18"/>
            <w:szCs w:val="18"/>
          </w:rPr>
          <w:t xml:space="preserve">spring wound gasket </w:t>
        </w:r>
      </w:ins>
      <w:r w:rsidR="00DC1352" w:rsidRPr="00A40ABD">
        <w:rPr>
          <w:sz w:val="18"/>
          <w:szCs w:val="18"/>
        </w:rPr>
        <w:t>flange joint</w:t>
      </w:r>
    </w:p>
    <w:p w:rsidR="00DC1352" w:rsidRDefault="00DC1352" w:rsidP="00701423">
      <w:pPr>
        <w:rPr>
          <w:sz w:val="21"/>
        </w:rPr>
      </w:pPr>
    </w:p>
    <w:p w:rsidR="00DC1352" w:rsidRDefault="00DC1352" w:rsidP="00701423">
      <w:pPr>
        <w:rPr>
          <w:sz w:val="21"/>
        </w:rPr>
      </w:pPr>
      <w:r>
        <w:rPr>
          <w:sz w:val="21"/>
        </w:rPr>
        <w:t>As shown on</w:t>
      </w:r>
      <w:r w:rsidR="005D0395">
        <w:rPr>
          <w:sz w:val="21"/>
        </w:rPr>
        <w:t xml:space="preserve"> the plotted contour in Figure 8</w:t>
      </w:r>
      <w:r>
        <w:rPr>
          <w:sz w:val="21"/>
        </w:rPr>
        <w:t xml:space="preserve">.2.4, the maximum magnitude of von Mises stress occurred at the fillet of the </w:t>
      </w:r>
      <w:del w:id="414" w:author="Michael Regan" w:date="2018-12-07T23:17:00Z">
        <w:r w:rsidDel="00E5713D">
          <w:rPr>
            <w:sz w:val="21"/>
          </w:rPr>
          <w:delText xml:space="preserve">proposed ring </w:delText>
        </w:r>
      </w:del>
      <w:r>
        <w:rPr>
          <w:sz w:val="21"/>
        </w:rPr>
        <w:t>flange joint</w:t>
      </w:r>
      <w:r w:rsidR="00890EB5">
        <w:rPr>
          <w:sz w:val="21"/>
        </w:rPr>
        <w:t xml:space="preserve"> with a maximum magnitude of 406.2 MPa</w:t>
      </w:r>
      <w:r>
        <w:rPr>
          <w:sz w:val="21"/>
        </w:rPr>
        <w:t xml:space="preserve">.  </w:t>
      </w:r>
    </w:p>
    <w:p w:rsidR="00DC1352" w:rsidRDefault="00DC1352" w:rsidP="00701423">
      <w:pPr>
        <w:rPr>
          <w:sz w:val="21"/>
        </w:rPr>
      </w:pPr>
    </w:p>
    <w:p w:rsidR="002455F7" w:rsidRDefault="002455F7" w:rsidP="00701423">
      <w:pPr>
        <w:rPr>
          <w:sz w:val="21"/>
        </w:rPr>
      </w:pPr>
      <w:r w:rsidRPr="002455F7">
        <w:rPr>
          <w:noProof/>
          <w:sz w:val="21"/>
        </w:rPr>
        <w:drawing>
          <wp:inline distT="0" distB="0" distL="0" distR="0" wp14:anchorId="305A976D" wp14:editId="59A4A93E">
            <wp:extent cx="2743200" cy="27044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43200" cy="2704465"/>
                    </a:xfrm>
                    <a:prstGeom prst="rect">
                      <a:avLst/>
                    </a:prstGeom>
                  </pic:spPr>
                </pic:pic>
              </a:graphicData>
            </a:graphic>
          </wp:inline>
        </w:drawing>
      </w:r>
    </w:p>
    <w:p w:rsidR="002455F7" w:rsidRDefault="005D0395" w:rsidP="00DC1352">
      <w:pPr>
        <w:jc w:val="center"/>
        <w:rPr>
          <w:sz w:val="21"/>
        </w:rPr>
      </w:pPr>
      <w:r>
        <w:rPr>
          <w:sz w:val="18"/>
        </w:rPr>
        <w:t>Figure 8</w:t>
      </w:r>
      <w:r w:rsidR="00DC1352" w:rsidRPr="00A40ABD">
        <w:rPr>
          <w:sz w:val="18"/>
        </w:rPr>
        <w:t>.2.3: Displacement results of 2-D Abaqus FEA model of proposed flange joint</w:t>
      </w:r>
    </w:p>
    <w:p w:rsidR="00DC1352" w:rsidRDefault="00DC1352" w:rsidP="00701423">
      <w:pPr>
        <w:rPr>
          <w:sz w:val="21"/>
        </w:rPr>
      </w:pPr>
    </w:p>
    <w:p w:rsidR="001F29DC" w:rsidRDefault="001F29DC" w:rsidP="00701423">
      <w:pPr>
        <w:rPr>
          <w:ins w:id="415" w:author="Michael Regan" w:date="2018-12-07T23:17:00Z"/>
          <w:sz w:val="21"/>
        </w:rPr>
      </w:pPr>
      <w:r>
        <w:rPr>
          <w:sz w:val="21"/>
        </w:rPr>
        <w:t>Utilizing the CPS4 element resulted in smooth stress and displacement field contours across the 2-D Abaqus FEA model.  With the maximum displacement at the outer edge of the flange where the bolt loads occur, the proposed ring gasket experience</w:t>
      </w:r>
      <w:r w:rsidR="003C3D78">
        <w:rPr>
          <w:sz w:val="21"/>
        </w:rPr>
        <w:t>d</w:t>
      </w:r>
      <w:r>
        <w:rPr>
          <w:sz w:val="21"/>
        </w:rPr>
        <w:t xml:space="preserve"> a compressive load at the outer edges of the spiral wound gasket for a tight seal in the pipeline.</w:t>
      </w:r>
    </w:p>
    <w:p w:rsidR="00E5713D" w:rsidRDefault="00E5713D" w:rsidP="00E5713D">
      <w:pPr>
        <w:jc w:val="both"/>
        <w:rPr>
          <w:ins w:id="416" w:author="Michael Regan" w:date="2018-12-07T23:17:00Z"/>
          <w:sz w:val="21"/>
        </w:rPr>
      </w:pPr>
    </w:p>
    <w:p w:rsidR="00E5713D" w:rsidRDefault="00E5713D">
      <w:pPr>
        <w:jc w:val="both"/>
        <w:rPr>
          <w:sz w:val="21"/>
        </w:rPr>
        <w:pPrChange w:id="417" w:author="Michael Regan" w:date="2018-12-07T23:18:00Z">
          <w:pPr/>
        </w:pPrChange>
      </w:pPr>
      <w:ins w:id="418" w:author="Michael Regan" w:date="2018-12-07T23:17:00Z">
        <w:r>
          <w:rPr>
            <w:sz w:val="21"/>
          </w:rPr>
          <w:t xml:space="preserve">The gasket observed a maximum compressive stress of </w:t>
        </w:r>
      </w:ins>
      <w:ins w:id="419" w:author="Michael Regan" w:date="2018-12-07T23:46:00Z">
        <w:r w:rsidR="007E3304">
          <w:rPr>
            <w:sz w:val="21"/>
          </w:rPr>
          <w:t xml:space="preserve">304.7N, </w:t>
        </w:r>
      </w:ins>
      <w:ins w:id="420" w:author="Michael Regan" w:date="2018-12-07T23:17:00Z">
        <w:r>
          <w:rPr>
            <w:sz w:val="21"/>
          </w:rPr>
          <w:t xml:space="preserve">and </w:t>
        </w:r>
      </w:ins>
      <w:ins w:id="421" w:author="Michael Regan" w:date="2018-12-07T23:46:00Z">
        <w:r w:rsidR="007E3304">
          <w:rPr>
            <w:sz w:val="21"/>
          </w:rPr>
          <w:t xml:space="preserve">a maximum </w:t>
        </w:r>
      </w:ins>
      <w:ins w:id="422" w:author="Michael Regan" w:date="2018-12-07T23:17:00Z">
        <w:r>
          <w:rPr>
            <w:sz w:val="21"/>
          </w:rPr>
          <w:t xml:space="preserve">deformation of </w:t>
        </w:r>
      </w:ins>
      <w:ins w:id="423" w:author="Michael Regan" w:date="2018-12-07T23:47:00Z">
        <w:r w:rsidR="007E3304">
          <w:rPr>
            <w:sz w:val="21"/>
          </w:rPr>
          <w:t>0.01688mm.</w:t>
        </w:r>
      </w:ins>
      <w:ins w:id="424" w:author="Michael Regan" w:date="2018-12-07T23:17:00Z">
        <w:r w:rsidRPr="005A6A82">
          <w:rPr>
            <w:sz w:val="21"/>
          </w:rPr>
          <w:t xml:space="preserve"> </w:t>
        </w:r>
      </w:ins>
      <w:ins w:id="425" w:author="Michael Regan" w:date="2018-12-07T23:55:00Z">
        <w:r w:rsidR="00AD5D4E">
          <w:rPr>
            <w:sz w:val="21"/>
          </w:rPr>
          <w:t>Compared to the 3-D model’s results for the bolt load step</w:t>
        </w:r>
        <w:r w:rsidR="00AD5D4E" w:rsidRPr="00AD5D4E">
          <w:rPr>
            <w:sz w:val="21"/>
          </w:rPr>
          <w:t xml:space="preserve">, </w:t>
        </w:r>
        <w:r w:rsidR="00AD5D4E" w:rsidRPr="00AD5D4E">
          <w:rPr>
            <w:sz w:val="21"/>
            <w:rPrChange w:id="426" w:author="Michael Regan" w:date="2018-12-07T23:55:00Z">
              <w:rPr>
                <w:sz w:val="21"/>
                <w:highlight w:val="yellow"/>
              </w:rPr>
            </w:rPrChange>
          </w:rPr>
          <w:t>t</w:t>
        </w:r>
      </w:ins>
      <w:ins w:id="427" w:author="Michael Regan" w:date="2018-12-07T23:17:00Z">
        <w:r w:rsidRPr="00AD5D4E">
          <w:rPr>
            <w:sz w:val="21"/>
          </w:rPr>
          <w:t>his</w:t>
        </w:r>
      </w:ins>
      <w:ins w:id="428" w:author="Michael Regan" w:date="2018-12-07T23:54:00Z">
        <w:r w:rsidR="00854A0D" w:rsidRPr="00AD5D4E">
          <w:rPr>
            <w:sz w:val="21"/>
            <w:rPrChange w:id="429" w:author="Michael Regan" w:date="2018-12-07T23:55:00Z">
              <w:rPr>
                <w:sz w:val="21"/>
                <w:highlight w:val="yellow"/>
              </w:rPr>
            </w:rPrChange>
          </w:rPr>
          <w:t xml:space="preserve"> 2-D model calculated reduced </w:t>
        </w:r>
      </w:ins>
      <w:ins w:id="430" w:author="Michael Regan" w:date="2018-12-07T23:55:00Z">
        <w:r w:rsidR="00AD5D4E" w:rsidRPr="00AD5D4E">
          <w:rPr>
            <w:sz w:val="21"/>
            <w:rPrChange w:id="431" w:author="Michael Regan" w:date="2018-12-07T23:55:00Z">
              <w:rPr>
                <w:sz w:val="21"/>
                <w:highlight w:val="yellow"/>
              </w:rPr>
            </w:rPrChange>
          </w:rPr>
          <w:t xml:space="preserve">levels of </w:t>
        </w:r>
      </w:ins>
      <w:ins w:id="432" w:author="Michael Regan" w:date="2018-12-07T23:54:00Z">
        <w:r w:rsidR="00854A0D" w:rsidRPr="00AD5D4E">
          <w:rPr>
            <w:sz w:val="21"/>
            <w:rPrChange w:id="433" w:author="Michael Regan" w:date="2018-12-07T23:55:00Z">
              <w:rPr>
                <w:sz w:val="21"/>
                <w:highlight w:val="yellow"/>
              </w:rPr>
            </w:rPrChange>
          </w:rPr>
          <w:t>compressive stress and deformation</w:t>
        </w:r>
      </w:ins>
      <w:ins w:id="434" w:author="Michael Regan" w:date="2018-12-07T23:55:00Z">
        <w:r w:rsidR="00AD5D4E" w:rsidRPr="00AD5D4E">
          <w:rPr>
            <w:sz w:val="21"/>
          </w:rPr>
          <w:t xml:space="preserve"> in the gasket.</w:t>
        </w:r>
      </w:ins>
    </w:p>
    <w:p w:rsidR="00DC1352" w:rsidRPr="000B39EE" w:rsidRDefault="00DC1352" w:rsidP="00701423">
      <w:pPr>
        <w:rPr>
          <w:sz w:val="21"/>
        </w:rPr>
      </w:pPr>
    </w:p>
    <w:p w:rsidR="005E4E94" w:rsidRPr="0003446D" w:rsidRDefault="005D0395" w:rsidP="005E4E94">
      <w:pPr>
        <w:rPr>
          <w:b/>
          <w:i/>
          <w:sz w:val="21"/>
        </w:rPr>
      </w:pPr>
      <w:r>
        <w:rPr>
          <w:b/>
          <w:i/>
          <w:sz w:val="21"/>
        </w:rPr>
        <w:t>8</w:t>
      </w:r>
      <w:r w:rsidR="00480215">
        <w:rPr>
          <w:b/>
          <w:i/>
          <w:sz w:val="21"/>
        </w:rPr>
        <w:t>.3</w:t>
      </w:r>
      <w:r w:rsidR="005E4E94" w:rsidRPr="0003446D">
        <w:rPr>
          <w:b/>
          <w:i/>
          <w:sz w:val="21"/>
        </w:rPr>
        <w:t xml:space="preserve"> </w:t>
      </w:r>
      <w:r w:rsidR="005E4E94">
        <w:rPr>
          <w:b/>
          <w:i/>
          <w:sz w:val="21"/>
        </w:rPr>
        <w:t>2</w:t>
      </w:r>
      <w:r w:rsidR="00EE623E">
        <w:rPr>
          <w:b/>
          <w:i/>
          <w:sz w:val="21"/>
        </w:rPr>
        <w:t>-</w:t>
      </w:r>
      <w:r w:rsidR="005E4E94">
        <w:rPr>
          <w:b/>
          <w:i/>
          <w:sz w:val="21"/>
        </w:rPr>
        <w:t xml:space="preserve">D </w:t>
      </w:r>
      <w:r w:rsidR="005E4E94" w:rsidRPr="0003446D">
        <w:rPr>
          <w:b/>
          <w:i/>
          <w:sz w:val="21"/>
        </w:rPr>
        <w:t>M</w:t>
      </w:r>
      <w:r w:rsidR="001266F4">
        <w:rPr>
          <w:b/>
          <w:i/>
          <w:sz w:val="21"/>
        </w:rPr>
        <w:t>ATLAB</w:t>
      </w:r>
      <w:r w:rsidR="005E4E94" w:rsidRPr="0003446D">
        <w:rPr>
          <w:b/>
          <w:i/>
          <w:sz w:val="21"/>
        </w:rPr>
        <w:t xml:space="preserve"> solver</w:t>
      </w:r>
    </w:p>
    <w:p w:rsidR="005254C2" w:rsidRPr="00D41049" w:rsidRDefault="005254C2" w:rsidP="005254C2">
      <w:pPr>
        <w:rPr>
          <w:sz w:val="22"/>
        </w:rPr>
      </w:pPr>
      <w:r>
        <w:rPr>
          <w:sz w:val="22"/>
        </w:rPr>
        <w:t xml:space="preserve">For the team to program a </w:t>
      </w:r>
      <w:r w:rsidRPr="00D41049">
        <w:rPr>
          <w:sz w:val="22"/>
        </w:rPr>
        <w:t xml:space="preserve">finite element </w:t>
      </w:r>
      <w:r>
        <w:rPr>
          <w:sz w:val="22"/>
        </w:rPr>
        <w:t>solver</w:t>
      </w:r>
      <w:r w:rsidRPr="00D41049">
        <w:rPr>
          <w:sz w:val="22"/>
        </w:rPr>
        <w:t>, several simplifications had to be done to the original goal of modeling a gasket between a flange. Ultimately</w:t>
      </w:r>
      <w:r>
        <w:rPr>
          <w:sz w:val="22"/>
        </w:rPr>
        <w:t>,</w:t>
      </w:r>
      <w:r w:rsidRPr="00D41049">
        <w:rPr>
          <w:sz w:val="22"/>
        </w:rPr>
        <w:t xml:space="preserve"> it was decided to model a two-dimensional cross section of a flange, gasket and bolt, and only model the pressure of the bolt</w:t>
      </w:r>
      <w:r>
        <w:rPr>
          <w:sz w:val="22"/>
        </w:rPr>
        <w:t xml:space="preserve">. </w:t>
      </w:r>
      <w:r w:rsidRPr="00D41049">
        <w:rPr>
          <w:sz w:val="22"/>
        </w:rPr>
        <w:t>In addition to being able to more directly leverage te</w:t>
      </w:r>
      <w:r>
        <w:rPr>
          <w:sz w:val="22"/>
        </w:rPr>
        <w:t>chniques taught in the course, the created solver provided</w:t>
      </w:r>
      <w:r w:rsidRPr="00D41049">
        <w:rPr>
          <w:sz w:val="22"/>
        </w:rPr>
        <w:t xml:space="preserve"> an interesting comparison to the more thorough and complex model of Abaqus</w:t>
      </w:r>
      <w:r>
        <w:rPr>
          <w:sz w:val="22"/>
        </w:rPr>
        <w:t xml:space="preserve">. </w:t>
      </w:r>
    </w:p>
    <w:p w:rsidR="005254C2" w:rsidRDefault="005254C2" w:rsidP="005254C2">
      <w:pPr>
        <w:rPr>
          <w:sz w:val="22"/>
        </w:rPr>
      </w:pPr>
    </w:p>
    <w:p w:rsidR="005254C2" w:rsidRDefault="005254C2" w:rsidP="005254C2">
      <w:pPr>
        <w:jc w:val="both"/>
        <w:rPr>
          <w:sz w:val="22"/>
        </w:rPr>
      </w:pPr>
      <w:r w:rsidRPr="00D41049">
        <w:rPr>
          <w:sz w:val="22"/>
        </w:rPr>
        <w:t>From a software architecture point of view, a finite element solver program was tailored for this specific simplified flange problem in MATLAB. Alth</w:t>
      </w:r>
      <w:r>
        <w:rPr>
          <w:sz w:val="22"/>
        </w:rPr>
        <w:t>ough much of the code written was</w:t>
      </w:r>
      <w:r w:rsidRPr="00D41049">
        <w:rPr>
          <w:sz w:val="22"/>
        </w:rPr>
        <w:t xml:space="preserve"> specific to this problem, there was a goal to make the code applicable to as many FEM problems as possible.</w:t>
      </w:r>
      <w:r>
        <w:rPr>
          <w:sz w:val="22"/>
        </w:rPr>
        <w:t xml:space="preserve"> </w:t>
      </w:r>
      <w:r w:rsidRPr="00D41049">
        <w:rPr>
          <w:sz w:val="22"/>
        </w:rPr>
        <w:t>An object-oriented approach was chosen in an attempt to keep as much of t</w:t>
      </w:r>
      <w:r>
        <w:rPr>
          <w:sz w:val="22"/>
        </w:rPr>
        <w:t xml:space="preserve">he program as general. Often a </w:t>
      </w:r>
      <w:r w:rsidRPr="00D41049">
        <w:rPr>
          <w:sz w:val="22"/>
        </w:rPr>
        <w:t>more primitive MATLAB construct</w:t>
      </w:r>
      <w:r>
        <w:rPr>
          <w:sz w:val="22"/>
        </w:rPr>
        <w:t xml:space="preserve"> would be wrapped</w:t>
      </w:r>
      <w:r w:rsidRPr="00D41049">
        <w:rPr>
          <w:sz w:val="22"/>
        </w:rPr>
        <w:t xml:space="preserve">, such as the </w:t>
      </w:r>
      <w:proofErr w:type="spellStart"/>
      <w:r w:rsidRPr="00D41049">
        <w:rPr>
          <w:sz w:val="22"/>
        </w:rPr>
        <w:t>GlobalStiffnessMatrix</w:t>
      </w:r>
      <w:proofErr w:type="spellEnd"/>
      <w:r w:rsidRPr="00D41049">
        <w:rPr>
          <w:sz w:val="22"/>
        </w:rPr>
        <w:t xml:space="preserve"> </w:t>
      </w:r>
      <w:r w:rsidRPr="00D41049">
        <w:rPr>
          <w:sz w:val="22"/>
        </w:rPr>
        <w:lastRenderedPageBreak/>
        <w:t>type wrapping a sparse matrix</w:t>
      </w:r>
      <w:r>
        <w:rPr>
          <w:sz w:val="22"/>
        </w:rPr>
        <w:t xml:space="preserve">. </w:t>
      </w:r>
      <w:r w:rsidRPr="00D41049">
        <w:rPr>
          <w:sz w:val="22"/>
        </w:rPr>
        <w:t xml:space="preserve">These helper types would also include functions to handle common operations, such as an </w:t>
      </w:r>
      <w:proofErr w:type="spellStart"/>
      <w:r w:rsidRPr="00D41049">
        <w:rPr>
          <w:sz w:val="22"/>
        </w:rPr>
        <w:t>AddLocalStiffnessMatrix</w:t>
      </w:r>
      <w:proofErr w:type="spellEnd"/>
      <w:r w:rsidRPr="00D41049">
        <w:rPr>
          <w:sz w:val="22"/>
        </w:rPr>
        <w:t xml:space="preserve"> function on the </w:t>
      </w:r>
      <w:proofErr w:type="spellStart"/>
      <w:r w:rsidRPr="00D41049">
        <w:rPr>
          <w:sz w:val="22"/>
        </w:rPr>
        <w:t>GlobalStiffnessMatrix</w:t>
      </w:r>
      <w:proofErr w:type="spellEnd"/>
      <w:r w:rsidRPr="00D41049">
        <w:rPr>
          <w:sz w:val="22"/>
        </w:rPr>
        <w:t>. Different element types were developed, however only the base Element type and the Triangular3Node2D</w:t>
      </w:r>
      <w:r>
        <w:rPr>
          <w:sz w:val="22"/>
        </w:rPr>
        <w:t>-</w:t>
      </w:r>
      <w:r w:rsidRPr="00D41049">
        <w:rPr>
          <w:sz w:val="22"/>
        </w:rPr>
        <w:t>Element classes were ult</w:t>
      </w:r>
      <w:r>
        <w:rPr>
          <w:sz w:val="22"/>
        </w:rPr>
        <w:t>imately used for this investigation.</w:t>
      </w:r>
    </w:p>
    <w:p w:rsidR="005254C2" w:rsidRDefault="005254C2" w:rsidP="005254C2">
      <w:pPr>
        <w:jc w:val="both"/>
        <w:rPr>
          <w:sz w:val="22"/>
        </w:rPr>
      </w:pPr>
    </w:p>
    <w:p w:rsidR="005254C2" w:rsidRDefault="005254C2" w:rsidP="005254C2">
      <w:pPr>
        <w:jc w:val="both"/>
        <w:rPr>
          <w:sz w:val="22"/>
        </w:rPr>
      </w:pPr>
      <w:r>
        <w:rPr>
          <w:sz w:val="22"/>
        </w:rPr>
        <w:t xml:space="preserve">For simplicity, </w:t>
      </w:r>
      <w:proofErr w:type="spellStart"/>
      <w:r>
        <w:rPr>
          <w:sz w:val="22"/>
        </w:rPr>
        <w:t>isoparametric</w:t>
      </w:r>
      <w:proofErr w:type="spellEnd"/>
      <w:r>
        <w:rPr>
          <w:sz w:val="22"/>
        </w:rPr>
        <w:t xml:space="preserve"> 3-node triangles were chosen for the problem.  Analytical expressions were derived for the general elements stiffness matrix and load vector (however due to simplifications and constraints on the problem the distributed load vector was not used for the final results).  The derivation began by defining the shape functions:</w:t>
      </w:r>
    </w:p>
    <w:p w:rsidR="005254C2" w:rsidRDefault="005254C2" w:rsidP="005254C2">
      <w:pPr>
        <w:jc w:val="both"/>
        <w:rPr>
          <w:sz w:val="22"/>
        </w:rPr>
      </w:pPr>
    </w:p>
    <w:p w:rsidR="005254C2" w:rsidRPr="00EC6E32" w:rsidRDefault="005254C2" w:rsidP="005254C2">
      <w:pPr>
        <w:jc w:val="both"/>
        <w:rPr>
          <w:rFonts w:eastAsiaTheme="minorEastAsia"/>
          <w:sz w:val="22"/>
        </w:rPr>
      </w:pPr>
      <m:oMathPara>
        <m:oMath>
          <m:sSub>
            <m:sSubPr>
              <m:ctrlPr>
                <w:rPr>
                  <w:rFonts w:ascii="Cambria Math" w:hAnsi="Cambria Math"/>
                  <w:i/>
                  <w:sz w:val="22"/>
                </w:rPr>
              </m:ctrlPr>
            </m:sSubPr>
            <m:e>
              <m:r>
                <w:rPr>
                  <w:rFonts w:ascii="Cambria Math" w:hAnsi="Cambria Math"/>
                  <w:sz w:val="22"/>
                </w:rPr>
                <m:t>N</m:t>
              </m:r>
            </m:e>
            <m:sub>
              <m:r>
                <w:rPr>
                  <w:rFonts w:ascii="Cambria Math" w:hAnsi="Cambria Math"/>
                  <w:sz w:val="22"/>
                </w:rPr>
                <m:t>1</m:t>
              </m:r>
            </m:sub>
          </m:sSub>
          <m:r>
            <w:rPr>
              <w:rFonts w:ascii="Cambria Math" w:hAnsi="Cambria Math"/>
              <w:sz w:val="22"/>
            </w:rPr>
            <m:t xml:space="preserve">= </m:t>
          </m:r>
          <m:r>
            <m:rPr>
              <m:sty m:val="p"/>
            </m:rPr>
            <w:rPr>
              <w:rFonts w:ascii="Cambria Math" w:hAnsi="Cambria Math"/>
              <w:sz w:val="22"/>
            </w:rPr>
            <m:t>ξ</m:t>
          </m:r>
        </m:oMath>
      </m:oMathPara>
    </w:p>
    <w:p w:rsidR="005254C2" w:rsidRPr="001A4F55" w:rsidRDefault="005254C2" w:rsidP="005254C2">
      <w:pPr>
        <w:jc w:val="both"/>
        <w:rPr>
          <w:rFonts w:eastAsiaTheme="minorEastAsia"/>
          <w:sz w:val="22"/>
        </w:rPr>
      </w:pPr>
    </w:p>
    <w:p w:rsidR="005254C2" w:rsidRPr="00EC6E32" w:rsidRDefault="005254C2" w:rsidP="005254C2">
      <w:pPr>
        <w:jc w:val="both"/>
        <w:rPr>
          <w:rFonts w:eastAsiaTheme="minorEastAsia"/>
          <w:sz w:val="22"/>
        </w:rPr>
      </w:pPr>
      <m:oMathPara>
        <m:oMath>
          <m:sSub>
            <m:sSubPr>
              <m:ctrlPr>
                <w:rPr>
                  <w:rFonts w:ascii="Cambria Math" w:eastAsiaTheme="minorEastAsia" w:hAnsi="Cambria Math"/>
                  <w:i/>
                  <w:sz w:val="22"/>
                </w:rPr>
              </m:ctrlPr>
            </m:sSubPr>
            <m:e>
              <m:r>
                <w:rPr>
                  <w:rFonts w:ascii="Cambria Math" w:eastAsiaTheme="minorEastAsia" w:hAnsi="Cambria Math"/>
                  <w:sz w:val="22"/>
                </w:rPr>
                <m:t>N</m:t>
              </m:r>
            </m:e>
            <m:sub>
              <m:r>
                <w:rPr>
                  <w:rFonts w:ascii="Cambria Math" w:eastAsiaTheme="minorEastAsia" w:hAnsi="Cambria Math"/>
                  <w:sz w:val="22"/>
                </w:rPr>
                <m:t>2</m:t>
              </m:r>
            </m:sub>
          </m:sSub>
          <m:r>
            <w:rPr>
              <w:rFonts w:ascii="Cambria Math" w:eastAsiaTheme="minorEastAsia" w:hAnsi="Cambria Math"/>
              <w:sz w:val="22"/>
            </w:rPr>
            <m:t>=</m:t>
          </m:r>
          <m:r>
            <m:rPr>
              <m:sty m:val="p"/>
            </m:rPr>
            <w:rPr>
              <w:rFonts w:ascii="Cambria Math" w:eastAsiaTheme="minorEastAsia" w:hAnsi="Cambria Math"/>
              <w:sz w:val="22"/>
            </w:rPr>
            <m:t>η</m:t>
          </m:r>
        </m:oMath>
      </m:oMathPara>
    </w:p>
    <w:p w:rsidR="005254C2" w:rsidRPr="001A4F55" w:rsidRDefault="005254C2" w:rsidP="005254C2">
      <w:pPr>
        <w:jc w:val="both"/>
        <w:rPr>
          <w:rFonts w:eastAsiaTheme="minorEastAsia"/>
          <w:sz w:val="22"/>
        </w:rPr>
      </w:pPr>
    </w:p>
    <w:p w:rsidR="005254C2" w:rsidRPr="001A4F55" w:rsidRDefault="005254C2" w:rsidP="005254C2">
      <w:pPr>
        <w:jc w:val="both"/>
        <w:rPr>
          <w:rFonts w:eastAsiaTheme="minorEastAsia"/>
          <w:sz w:val="22"/>
        </w:rPr>
      </w:pPr>
      <m:oMathPara>
        <m:oMath>
          <m:sSub>
            <m:sSubPr>
              <m:ctrlPr>
                <w:rPr>
                  <w:rFonts w:ascii="Cambria Math" w:eastAsiaTheme="minorEastAsia" w:hAnsi="Cambria Math"/>
                  <w:i/>
                  <w:sz w:val="22"/>
                </w:rPr>
              </m:ctrlPr>
            </m:sSubPr>
            <m:e>
              <m:r>
                <w:rPr>
                  <w:rFonts w:ascii="Cambria Math" w:eastAsiaTheme="minorEastAsia" w:hAnsi="Cambria Math"/>
                  <w:sz w:val="22"/>
                </w:rPr>
                <m:t>N</m:t>
              </m:r>
            </m:e>
            <m:sub>
              <m:r>
                <w:rPr>
                  <w:rFonts w:ascii="Cambria Math" w:eastAsiaTheme="minorEastAsia" w:hAnsi="Cambria Math"/>
                  <w:sz w:val="22"/>
                </w:rPr>
                <m:t>3</m:t>
              </m:r>
            </m:sub>
          </m:sSub>
          <m:r>
            <w:rPr>
              <w:rFonts w:ascii="Cambria Math" w:eastAsiaTheme="minorEastAsia" w:hAnsi="Cambria Math"/>
              <w:sz w:val="22"/>
            </w:rPr>
            <m:t>=1-</m:t>
          </m:r>
          <m:r>
            <m:rPr>
              <m:sty m:val="p"/>
            </m:rPr>
            <w:rPr>
              <w:rFonts w:ascii="Cambria Math" w:eastAsiaTheme="minorEastAsia" w:hAnsi="Cambria Math"/>
              <w:sz w:val="22"/>
            </w:rPr>
            <m:t>ξ</m:t>
          </m:r>
          <m:r>
            <w:rPr>
              <w:rFonts w:ascii="Cambria Math" w:eastAsiaTheme="minorEastAsia" w:hAnsi="Cambria Math"/>
              <w:sz w:val="22"/>
            </w:rPr>
            <m:t>-</m:t>
          </m:r>
          <m:r>
            <m:rPr>
              <m:sty m:val="p"/>
            </m:rPr>
            <w:rPr>
              <w:rFonts w:ascii="Cambria Math" w:eastAsiaTheme="minorEastAsia" w:hAnsi="Cambria Math"/>
              <w:sz w:val="22"/>
            </w:rPr>
            <m:t>η</m:t>
          </m:r>
        </m:oMath>
      </m:oMathPara>
    </w:p>
    <w:p w:rsidR="005254C2" w:rsidRDefault="005254C2" w:rsidP="005254C2">
      <w:pPr>
        <w:jc w:val="both"/>
        <w:rPr>
          <w:rFonts w:eastAsiaTheme="minorEastAsia"/>
          <w:sz w:val="22"/>
        </w:rPr>
      </w:pPr>
    </w:p>
    <w:p w:rsidR="005254C2" w:rsidRDefault="005254C2" w:rsidP="005254C2">
      <w:pPr>
        <w:jc w:val="both"/>
        <w:rPr>
          <w:rFonts w:eastAsiaTheme="minorEastAsia"/>
          <w:sz w:val="22"/>
        </w:rPr>
      </w:pPr>
      <w:r>
        <w:rPr>
          <w:rFonts w:eastAsiaTheme="minorEastAsia"/>
          <w:sz w:val="22"/>
        </w:rPr>
        <w:t>Which leads to the conversion functions:</w:t>
      </w:r>
    </w:p>
    <w:p w:rsidR="005254C2" w:rsidRDefault="005254C2" w:rsidP="005254C2">
      <w:pPr>
        <w:jc w:val="both"/>
        <w:rPr>
          <w:rFonts w:eastAsiaTheme="minorEastAsia"/>
          <w:sz w:val="22"/>
        </w:rPr>
      </w:pPr>
    </w:p>
    <w:p w:rsidR="005254C2" w:rsidRPr="00B65679" w:rsidRDefault="005254C2" w:rsidP="005254C2">
      <w:pPr>
        <w:jc w:val="both"/>
        <w:rPr>
          <w:rFonts w:eastAsiaTheme="minorEastAsia"/>
          <w:sz w:val="22"/>
        </w:rPr>
      </w:pPr>
      <m:oMathPara>
        <m:oMath>
          <m:r>
            <w:rPr>
              <w:rFonts w:ascii="Cambria Math" w:eastAsiaTheme="minorEastAsia" w:hAnsi="Cambria Math"/>
              <w:sz w:val="22"/>
            </w:rPr>
            <m:t>x</m:t>
          </m:r>
          <m:d>
            <m:dPr>
              <m:ctrlPr>
                <w:rPr>
                  <w:rFonts w:ascii="Cambria Math" w:eastAsiaTheme="minorEastAsia" w:hAnsi="Cambria Math"/>
                  <w:i/>
                  <w:sz w:val="22"/>
                </w:rPr>
              </m:ctrlPr>
            </m:dPr>
            <m:e>
              <m:r>
                <m:rPr>
                  <m:sty m:val="p"/>
                </m:rPr>
                <w:rPr>
                  <w:rFonts w:ascii="Cambria Math" w:eastAsiaTheme="minorEastAsia" w:hAnsi="Cambria Math"/>
                  <w:sz w:val="22"/>
                </w:rPr>
                <m:t>ξ</m:t>
              </m:r>
              <m:r>
                <w:rPr>
                  <w:rFonts w:ascii="Cambria Math" w:eastAsiaTheme="minorEastAsia" w:hAnsi="Cambria Math"/>
                  <w:sz w:val="22"/>
                </w:rPr>
                <m:t>,</m:t>
              </m:r>
              <m:r>
                <m:rPr>
                  <m:sty m:val="p"/>
                </m:rPr>
                <w:rPr>
                  <w:rFonts w:ascii="Cambria Math" w:eastAsiaTheme="minorEastAsia" w:hAnsi="Cambria Math"/>
                  <w:sz w:val="22"/>
                </w:rPr>
                <m:t>η</m:t>
              </m:r>
            </m:e>
          </m:d>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x</m:t>
              </m:r>
            </m:e>
            <m:sub>
              <m:r>
                <w:rPr>
                  <w:rFonts w:ascii="Cambria Math" w:eastAsiaTheme="minorEastAsia" w:hAnsi="Cambria Math"/>
                  <w:sz w:val="22"/>
                </w:rPr>
                <m:t>1</m:t>
              </m:r>
            </m:sub>
          </m:sSub>
          <m:r>
            <m:rPr>
              <m:sty m:val="p"/>
            </m:rPr>
            <w:rPr>
              <w:rFonts w:ascii="Cambria Math" w:eastAsiaTheme="minorEastAsia" w:hAnsi="Cambria Math"/>
              <w:sz w:val="22"/>
            </w:rPr>
            <m:t>ξ</m:t>
          </m:r>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x</m:t>
              </m:r>
            </m:e>
            <m:sub>
              <m:r>
                <w:rPr>
                  <w:rFonts w:ascii="Cambria Math" w:eastAsiaTheme="minorEastAsia" w:hAnsi="Cambria Math"/>
                  <w:sz w:val="22"/>
                </w:rPr>
                <m:t>2</m:t>
              </m:r>
            </m:sub>
          </m:sSub>
          <m:r>
            <m:rPr>
              <m:sty m:val="p"/>
            </m:rPr>
            <w:rPr>
              <w:rFonts w:ascii="Cambria Math" w:eastAsiaTheme="minorEastAsia" w:hAnsi="Cambria Math"/>
              <w:sz w:val="22"/>
            </w:rPr>
            <m:t>η</m:t>
          </m:r>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x</m:t>
              </m:r>
            </m:e>
            <m:sub>
              <m:r>
                <w:rPr>
                  <w:rFonts w:ascii="Cambria Math" w:eastAsiaTheme="minorEastAsia" w:hAnsi="Cambria Math"/>
                  <w:sz w:val="22"/>
                </w:rPr>
                <m:t>3</m:t>
              </m:r>
            </m:sub>
          </m:sSub>
          <m:d>
            <m:dPr>
              <m:ctrlPr>
                <w:rPr>
                  <w:rFonts w:ascii="Cambria Math" w:eastAsiaTheme="minorEastAsia" w:hAnsi="Cambria Math"/>
                  <w:i/>
                  <w:sz w:val="22"/>
                </w:rPr>
              </m:ctrlPr>
            </m:dPr>
            <m:e>
              <m:r>
                <w:rPr>
                  <w:rFonts w:ascii="Cambria Math" w:eastAsiaTheme="minorEastAsia" w:hAnsi="Cambria Math"/>
                  <w:sz w:val="22"/>
                </w:rPr>
                <m:t>1-</m:t>
              </m:r>
              <m:r>
                <m:rPr>
                  <m:sty m:val="p"/>
                </m:rPr>
                <w:rPr>
                  <w:rFonts w:ascii="Cambria Math" w:eastAsiaTheme="minorEastAsia" w:hAnsi="Cambria Math"/>
                  <w:sz w:val="22"/>
                </w:rPr>
                <m:t>ξ</m:t>
              </m:r>
              <m:r>
                <w:rPr>
                  <w:rFonts w:ascii="Cambria Math" w:eastAsiaTheme="minorEastAsia" w:hAnsi="Cambria Math"/>
                  <w:sz w:val="22"/>
                </w:rPr>
                <m:t>-</m:t>
              </m:r>
              <m:r>
                <m:rPr>
                  <m:sty m:val="p"/>
                </m:rPr>
                <w:rPr>
                  <w:rFonts w:ascii="Cambria Math" w:eastAsiaTheme="minorEastAsia" w:hAnsi="Cambria Math"/>
                  <w:sz w:val="22"/>
                </w:rPr>
                <m:t>η</m:t>
              </m:r>
            </m:e>
          </m:d>
        </m:oMath>
      </m:oMathPara>
    </w:p>
    <w:p w:rsidR="005254C2" w:rsidRPr="00B65679" w:rsidRDefault="005254C2" w:rsidP="005254C2">
      <w:pPr>
        <w:jc w:val="both"/>
        <w:rPr>
          <w:rFonts w:eastAsiaTheme="minorEastAsia"/>
          <w:sz w:val="22"/>
        </w:rPr>
      </w:pPr>
    </w:p>
    <w:p w:rsidR="005254C2" w:rsidRPr="00B65679" w:rsidRDefault="005254C2" w:rsidP="005254C2">
      <w:pPr>
        <w:jc w:val="both"/>
        <w:rPr>
          <w:rFonts w:eastAsiaTheme="minorEastAsia"/>
          <w:sz w:val="22"/>
        </w:rPr>
      </w:pPr>
      <m:oMathPara>
        <m:oMath>
          <m:r>
            <w:rPr>
              <w:rFonts w:ascii="Cambria Math" w:eastAsiaTheme="minorEastAsia" w:hAnsi="Cambria Math"/>
              <w:sz w:val="22"/>
            </w:rPr>
            <m:t>y</m:t>
          </m:r>
          <m:d>
            <m:dPr>
              <m:ctrlPr>
                <w:rPr>
                  <w:rFonts w:ascii="Cambria Math" w:eastAsiaTheme="minorEastAsia" w:hAnsi="Cambria Math"/>
                  <w:i/>
                  <w:sz w:val="22"/>
                </w:rPr>
              </m:ctrlPr>
            </m:dPr>
            <m:e>
              <m:r>
                <m:rPr>
                  <m:sty m:val="p"/>
                </m:rPr>
                <w:rPr>
                  <w:rFonts w:ascii="Cambria Math" w:eastAsiaTheme="minorEastAsia" w:hAnsi="Cambria Math"/>
                  <w:sz w:val="22"/>
                </w:rPr>
                <m:t>ξ</m:t>
              </m:r>
              <m:r>
                <w:rPr>
                  <w:rFonts w:ascii="Cambria Math" w:eastAsiaTheme="minorEastAsia" w:hAnsi="Cambria Math"/>
                  <w:sz w:val="22"/>
                </w:rPr>
                <m:t>,</m:t>
              </m:r>
              <m:r>
                <m:rPr>
                  <m:sty m:val="p"/>
                </m:rPr>
                <w:rPr>
                  <w:rFonts w:ascii="Cambria Math" w:eastAsiaTheme="minorEastAsia" w:hAnsi="Cambria Math"/>
                  <w:sz w:val="22"/>
                </w:rPr>
                <m:t>η</m:t>
              </m:r>
            </m:e>
          </m:d>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y</m:t>
              </m:r>
            </m:e>
            <m:sub>
              <m:r>
                <w:rPr>
                  <w:rFonts w:ascii="Cambria Math" w:eastAsiaTheme="minorEastAsia" w:hAnsi="Cambria Math"/>
                  <w:sz w:val="22"/>
                </w:rPr>
                <m:t>1</m:t>
              </m:r>
            </m:sub>
          </m:sSub>
          <m:r>
            <m:rPr>
              <m:sty m:val="p"/>
            </m:rPr>
            <w:rPr>
              <w:rFonts w:ascii="Cambria Math" w:eastAsiaTheme="minorEastAsia" w:hAnsi="Cambria Math"/>
              <w:sz w:val="22"/>
            </w:rPr>
            <m:t>ξ</m:t>
          </m:r>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y</m:t>
              </m:r>
            </m:e>
            <m:sub>
              <m:r>
                <w:rPr>
                  <w:rFonts w:ascii="Cambria Math" w:eastAsiaTheme="minorEastAsia" w:hAnsi="Cambria Math"/>
                  <w:sz w:val="22"/>
                </w:rPr>
                <m:t>2</m:t>
              </m:r>
            </m:sub>
          </m:sSub>
          <m:r>
            <m:rPr>
              <m:sty m:val="p"/>
            </m:rPr>
            <w:rPr>
              <w:rFonts w:ascii="Cambria Math" w:eastAsiaTheme="minorEastAsia" w:hAnsi="Cambria Math"/>
              <w:sz w:val="22"/>
            </w:rPr>
            <m:t>η</m:t>
          </m:r>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y</m:t>
              </m:r>
            </m:e>
            <m:sub>
              <m:r>
                <w:rPr>
                  <w:rFonts w:ascii="Cambria Math" w:eastAsiaTheme="minorEastAsia" w:hAnsi="Cambria Math"/>
                  <w:sz w:val="22"/>
                </w:rPr>
                <m:t>3</m:t>
              </m:r>
            </m:sub>
          </m:sSub>
          <m:d>
            <m:dPr>
              <m:ctrlPr>
                <w:rPr>
                  <w:rFonts w:ascii="Cambria Math" w:eastAsiaTheme="minorEastAsia" w:hAnsi="Cambria Math"/>
                  <w:i/>
                  <w:sz w:val="22"/>
                </w:rPr>
              </m:ctrlPr>
            </m:dPr>
            <m:e>
              <m:r>
                <w:rPr>
                  <w:rFonts w:ascii="Cambria Math" w:eastAsiaTheme="minorEastAsia" w:hAnsi="Cambria Math"/>
                  <w:sz w:val="22"/>
                </w:rPr>
                <m:t>1-</m:t>
              </m:r>
              <m:r>
                <m:rPr>
                  <m:sty m:val="p"/>
                </m:rPr>
                <w:rPr>
                  <w:rFonts w:ascii="Cambria Math" w:eastAsiaTheme="minorEastAsia" w:hAnsi="Cambria Math"/>
                  <w:sz w:val="22"/>
                </w:rPr>
                <m:t>ξ</m:t>
              </m:r>
              <m:r>
                <w:rPr>
                  <w:rFonts w:ascii="Cambria Math" w:eastAsiaTheme="minorEastAsia" w:hAnsi="Cambria Math"/>
                  <w:sz w:val="22"/>
                </w:rPr>
                <m:t>-</m:t>
              </m:r>
              <m:r>
                <m:rPr>
                  <m:sty m:val="p"/>
                </m:rPr>
                <w:rPr>
                  <w:rFonts w:ascii="Cambria Math" w:eastAsiaTheme="minorEastAsia" w:hAnsi="Cambria Math"/>
                  <w:sz w:val="22"/>
                </w:rPr>
                <m:t>η</m:t>
              </m:r>
            </m:e>
          </m:d>
        </m:oMath>
      </m:oMathPara>
    </w:p>
    <w:p w:rsidR="005254C2" w:rsidRPr="001A4F55" w:rsidRDefault="005254C2" w:rsidP="005254C2">
      <w:pPr>
        <w:jc w:val="both"/>
        <w:rPr>
          <w:rFonts w:eastAsiaTheme="minorEastAsia"/>
          <w:sz w:val="22"/>
        </w:rPr>
      </w:pPr>
    </w:p>
    <w:p w:rsidR="005254C2" w:rsidRDefault="005254C2" w:rsidP="005254C2">
      <w:pPr>
        <w:jc w:val="both"/>
        <w:rPr>
          <w:sz w:val="22"/>
        </w:rPr>
      </w:pPr>
      <w:r>
        <w:rPr>
          <w:rFonts w:eastAsiaTheme="minorEastAsia"/>
          <w:sz w:val="22"/>
        </w:rPr>
        <w:t xml:space="preserve">To transform the </w:t>
      </w:r>
      <w:proofErr w:type="spellStart"/>
      <w:r>
        <w:rPr>
          <w:rFonts w:eastAsiaTheme="minorEastAsia"/>
          <w:sz w:val="22"/>
        </w:rPr>
        <w:t>isoparametric</w:t>
      </w:r>
      <w:proofErr w:type="spellEnd"/>
      <w:r>
        <w:rPr>
          <w:rFonts w:eastAsiaTheme="minorEastAsia"/>
          <w:sz w:val="22"/>
        </w:rPr>
        <w:t xml:space="preserve"> material properties matrix, we need to evaluate a B matrix which equals [9] (note that the source includes a ½ that is factored in later in the computation):</w:t>
      </w:r>
    </w:p>
    <w:p w:rsidR="005254C2" w:rsidRDefault="005254C2" w:rsidP="005254C2">
      <w:pPr>
        <w:jc w:val="both"/>
        <w:rPr>
          <w:sz w:val="22"/>
        </w:rPr>
      </w:pPr>
    </w:p>
    <w:p w:rsidR="005254C2" w:rsidRPr="000D7C5B" w:rsidRDefault="005254C2" w:rsidP="005254C2">
      <w:pPr>
        <w:jc w:val="both"/>
        <w:rPr>
          <w:sz w:val="22"/>
        </w:rPr>
      </w:pPr>
      <m:oMathPara>
        <m:oMathParaPr>
          <m:jc m:val="center"/>
        </m:oMathParaPr>
        <m:oMath>
          <m:f>
            <m:fPr>
              <m:ctrlPr>
                <w:rPr>
                  <w:rFonts w:ascii="Cambria Math" w:eastAsiaTheme="minorEastAsia" w:hAnsi="Cambria Math"/>
                  <w:i/>
                  <w:sz w:val="22"/>
                </w:rPr>
              </m:ctrlPr>
            </m:fPr>
            <m:num>
              <m:r>
                <w:rPr>
                  <w:rFonts w:ascii="Cambria Math" w:eastAsiaTheme="minorEastAsia" w:hAnsi="Cambria Math"/>
                  <w:sz w:val="22"/>
                </w:rPr>
                <m:t>1</m:t>
              </m:r>
            </m:num>
            <m:den>
              <m:r>
                <w:rPr>
                  <w:rFonts w:ascii="Cambria Math" w:eastAsiaTheme="minorEastAsia" w:hAnsi="Cambria Math"/>
                  <w:sz w:val="22"/>
                </w:rPr>
                <m:t>det</m:t>
              </m:r>
              <m:d>
                <m:dPr>
                  <m:ctrlPr>
                    <w:rPr>
                      <w:rFonts w:ascii="Cambria Math" w:eastAsiaTheme="minorEastAsia" w:hAnsi="Cambria Math"/>
                      <w:i/>
                      <w:sz w:val="22"/>
                    </w:rPr>
                  </m:ctrlPr>
                </m:dPr>
                <m:e>
                  <m:r>
                    <w:rPr>
                      <w:rFonts w:ascii="Cambria Math" w:eastAsiaTheme="minorEastAsia" w:hAnsi="Cambria Math"/>
                      <w:sz w:val="22"/>
                    </w:rPr>
                    <m:t>J</m:t>
                  </m:r>
                </m:e>
              </m:d>
            </m:den>
          </m:f>
          <m:r>
            <w:rPr>
              <w:rFonts w:ascii="Cambria Math" w:hAnsi="Cambria Math"/>
              <w:sz w:val="22"/>
            </w:rPr>
            <m:t xml:space="preserve"> </m:t>
          </m:r>
          <m:d>
            <m:dPr>
              <m:begChr m:val="["/>
              <m:endChr m:val="]"/>
              <m:ctrlPr>
                <w:rPr>
                  <w:rFonts w:ascii="Cambria Math" w:hAnsi="Cambria Math"/>
                  <w:i/>
                  <w:sz w:val="22"/>
                </w:rPr>
              </m:ctrlPr>
            </m:dPr>
            <m:e>
              <m:m>
                <m:mPr>
                  <m:cGpRule m:val="3"/>
                  <m:cGp m:val="40"/>
                  <m:mcs>
                    <m:mc>
                      <m:mcPr>
                        <m:count m:val="6"/>
                        <m:mcJc m:val="center"/>
                      </m:mcPr>
                    </m:mc>
                  </m:mcs>
                  <m:ctrlPr>
                    <w:rPr>
                      <w:rFonts w:ascii="Cambria Math" w:hAnsi="Cambria Math"/>
                      <w:i/>
                      <w:sz w:val="22"/>
                    </w:rPr>
                  </m:ctrlPr>
                </m:mPr>
                <m:mr>
                  <m:e>
                    <m:sSub>
                      <m:sSubPr>
                        <m:ctrlPr>
                          <w:rPr>
                            <w:rFonts w:ascii="Cambria Math" w:hAnsi="Cambria Math"/>
                            <w:i/>
                            <w:sz w:val="22"/>
                          </w:rPr>
                        </m:ctrlPr>
                      </m:sSubPr>
                      <m:e>
                        <m:r>
                          <w:rPr>
                            <w:rFonts w:ascii="Cambria Math" w:hAnsi="Cambria Math"/>
                            <w:sz w:val="22"/>
                          </w:rPr>
                          <m:t>y</m:t>
                        </m:r>
                      </m:e>
                      <m:sub>
                        <m:r>
                          <w:rPr>
                            <w:rFonts w:ascii="Cambria Math" w:hAnsi="Cambria Math"/>
                            <w:sz w:val="22"/>
                          </w:rPr>
                          <m:t>2</m:t>
                        </m:r>
                      </m:sub>
                    </m:sSub>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3</m:t>
                        </m:r>
                      </m:sub>
                    </m:sSub>
                  </m:e>
                  <m:e>
                    <m:r>
                      <w:rPr>
                        <w:rFonts w:ascii="Cambria Math" w:hAnsi="Cambria Math"/>
                        <w:sz w:val="22"/>
                      </w:rPr>
                      <m:t>0</m:t>
                    </m:r>
                  </m:e>
                  <m:e>
                    <m:sSub>
                      <m:sSubPr>
                        <m:ctrlPr>
                          <w:rPr>
                            <w:rFonts w:ascii="Cambria Math" w:hAnsi="Cambria Math"/>
                            <w:i/>
                            <w:sz w:val="22"/>
                          </w:rPr>
                        </m:ctrlPr>
                      </m:sSubPr>
                      <m:e>
                        <m:r>
                          <w:rPr>
                            <w:rFonts w:ascii="Cambria Math" w:hAnsi="Cambria Math"/>
                            <w:sz w:val="22"/>
                          </w:rPr>
                          <m:t>y</m:t>
                        </m:r>
                      </m:e>
                      <m:sub>
                        <m:r>
                          <w:rPr>
                            <w:rFonts w:ascii="Cambria Math" w:hAnsi="Cambria Math"/>
                            <w:sz w:val="22"/>
                          </w:rPr>
                          <m:t>3</m:t>
                        </m:r>
                      </m:sub>
                    </m:sSub>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1</m:t>
                        </m:r>
                      </m:sub>
                    </m:sSub>
                  </m:e>
                  <m:e>
                    <m:r>
                      <w:rPr>
                        <w:rFonts w:ascii="Cambria Math" w:hAnsi="Cambria Math"/>
                        <w:sz w:val="22"/>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2</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sz w:val="22"/>
                          </w:rPr>
                        </m:ctrlPr>
                      </m:sSubPr>
                      <m:e>
                        <m:r>
                          <w:rPr>
                            <w:rFonts w:ascii="Cambria Math" w:hAnsi="Cambria Math"/>
                            <w:sz w:val="22"/>
                          </w:rPr>
                          <m:t>x</m:t>
                        </m:r>
                      </m:e>
                      <m:sub>
                        <m:r>
                          <w:rPr>
                            <w:rFonts w:ascii="Cambria Math" w:hAnsi="Cambria Math"/>
                            <w:sz w:val="22"/>
                          </w:rPr>
                          <m:t>3</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2</m:t>
                        </m:r>
                      </m:sub>
                    </m:sSub>
                  </m:e>
                  <m:e>
                    <m:r>
                      <w:rPr>
                        <w:rFonts w:ascii="Cambria Math" w:hAnsi="Cambria Math"/>
                        <w:sz w:val="22"/>
                      </w:rPr>
                      <m:t>0</m:t>
                    </m:r>
                  </m:e>
                  <m:e>
                    <m:sSub>
                      <m:sSubPr>
                        <m:ctrlPr>
                          <w:rPr>
                            <w:rFonts w:ascii="Cambria Math" w:hAnsi="Cambria Math"/>
                            <w:i/>
                            <w:sz w:val="22"/>
                          </w:rPr>
                        </m:ctrlPr>
                      </m:sSubPr>
                      <m:e>
                        <m:r>
                          <w:rPr>
                            <w:rFonts w:ascii="Cambria Math" w:hAnsi="Cambria Math"/>
                            <w:sz w:val="22"/>
                          </w:rPr>
                          <m:t>x</m:t>
                        </m:r>
                      </m:e>
                      <m:sub>
                        <m:r>
                          <w:rPr>
                            <w:rFonts w:ascii="Cambria Math" w:hAnsi="Cambria Math"/>
                            <w:sz w:val="22"/>
                          </w:rPr>
                          <m:t>1</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3</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3</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m:t>
                        </m:r>
                      </m:sub>
                    </m:sSub>
                  </m:e>
                  <m:e>
                    <m:sSub>
                      <m:sSubPr>
                        <m:ctrlPr>
                          <w:rPr>
                            <w:rFonts w:ascii="Cambria Math" w:hAnsi="Cambria Math"/>
                            <w:i/>
                            <w:sz w:val="22"/>
                          </w:rPr>
                        </m:ctrlPr>
                      </m:sSubPr>
                      <m:e>
                        <m:r>
                          <w:rPr>
                            <w:rFonts w:ascii="Cambria Math" w:hAnsi="Cambria Math"/>
                            <w:sz w:val="22"/>
                          </w:rPr>
                          <m:t>y</m:t>
                        </m:r>
                      </m:e>
                      <m:sub>
                        <m:r>
                          <w:rPr>
                            <w:rFonts w:ascii="Cambria Math" w:hAnsi="Cambria Math"/>
                            <w:sz w:val="22"/>
                          </w:rPr>
                          <m:t>2</m:t>
                        </m:r>
                      </m:sub>
                    </m:sSub>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3</m:t>
                        </m:r>
                      </m:sub>
                    </m:sSub>
                  </m:e>
                  <m:e>
                    <m:sSub>
                      <m:sSubPr>
                        <m:ctrlPr>
                          <w:rPr>
                            <w:rFonts w:ascii="Cambria Math" w:hAnsi="Cambria Math"/>
                            <w:i/>
                            <w:sz w:val="22"/>
                          </w:rPr>
                        </m:ctrlPr>
                      </m:sSubPr>
                      <m:e>
                        <m:r>
                          <w:rPr>
                            <w:rFonts w:ascii="Cambria Math" w:hAnsi="Cambria Math"/>
                            <w:sz w:val="22"/>
                          </w:rPr>
                          <m:t>x</m:t>
                        </m:r>
                      </m:e>
                      <m:sub>
                        <m:r>
                          <w:rPr>
                            <w:rFonts w:ascii="Cambria Math" w:hAnsi="Cambria Math"/>
                            <w:sz w:val="22"/>
                          </w:rPr>
                          <m:t>1</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3</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2</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2</m:t>
                        </m:r>
                      </m:sub>
                    </m:sSub>
                  </m:e>
                </m:mr>
              </m:m>
            </m:e>
          </m:d>
        </m:oMath>
      </m:oMathPara>
    </w:p>
    <w:p w:rsidR="005254C2" w:rsidRDefault="005254C2" w:rsidP="005254C2">
      <w:pPr>
        <w:jc w:val="both"/>
        <w:rPr>
          <w:sz w:val="22"/>
        </w:rPr>
      </w:pPr>
    </w:p>
    <w:p w:rsidR="005254C2" w:rsidRDefault="005254C2" w:rsidP="005254C2">
      <w:pPr>
        <w:jc w:val="both"/>
        <w:rPr>
          <w:sz w:val="22"/>
        </w:rPr>
      </w:pPr>
      <w:r>
        <w:rPr>
          <w:sz w:val="22"/>
        </w:rPr>
        <w:t>Again, the matrix does not depend on the local variables. To finish the local stiffness matrix, the matrix actually involving the material properties was found in the literature [10] to be:</w:t>
      </w:r>
    </w:p>
    <w:p w:rsidR="005254C2" w:rsidRDefault="005254C2" w:rsidP="005254C2">
      <w:pPr>
        <w:jc w:val="both"/>
        <w:rPr>
          <w:sz w:val="22"/>
        </w:rPr>
      </w:pPr>
    </w:p>
    <w:p w:rsidR="005254C2" w:rsidRPr="00C62596" w:rsidRDefault="005254C2" w:rsidP="005254C2">
      <w:pPr>
        <w:jc w:val="both"/>
        <w:rPr>
          <w:rFonts w:eastAsiaTheme="minorEastAsia"/>
          <w:sz w:val="22"/>
        </w:rPr>
      </w:pPr>
      <m:oMathPara>
        <m:oMath>
          <m:r>
            <m:rPr>
              <m:sty m:val="p"/>
            </m:rPr>
            <w:rPr>
              <w:rFonts w:ascii="Cambria Math" w:hAnsi="Cambria Math"/>
              <w:sz w:val="22"/>
            </w:rPr>
            <m:t>Λ</m:t>
          </m:r>
          <m:r>
            <w:rPr>
              <w:rFonts w:ascii="Cambria Math" w:hAnsi="Cambria Math"/>
              <w:sz w:val="22"/>
            </w:rPr>
            <m:t xml:space="preserve"> = </m:t>
          </m:r>
          <m:f>
            <m:fPr>
              <m:ctrlPr>
                <w:rPr>
                  <w:rFonts w:ascii="Cambria Math" w:hAnsi="Cambria Math"/>
                  <w:i/>
                  <w:sz w:val="22"/>
                </w:rPr>
              </m:ctrlPr>
            </m:fPr>
            <m:num>
              <m:r>
                <w:rPr>
                  <w:rFonts w:ascii="Cambria Math" w:hAnsi="Cambria Math"/>
                  <w:sz w:val="22"/>
                </w:rPr>
                <m:t>E</m:t>
              </m:r>
            </m:num>
            <m:den>
              <m:r>
                <w:rPr>
                  <w:rFonts w:ascii="Cambria Math" w:hAnsi="Cambria Math"/>
                  <w:sz w:val="22"/>
                </w:rPr>
                <m:t>1-</m:t>
              </m:r>
              <m:sSup>
                <m:sSupPr>
                  <m:ctrlPr>
                    <w:rPr>
                      <w:rFonts w:ascii="Cambria Math" w:hAnsi="Cambria Math"/>
                      <w:i/>
                      <w:sz w:val="22"/>
                    </w:rPr>
                  </m:ctrlPr>
                </m:sSupPr>
                <m:e>
                  <m:r>
                    <w:rPr>
                      <w:rFonts w:ascii="Cambria Math" w:hAnsi="Cambria Math"/>
                      <w:sz w:val="22"/>
                    </w:rPr>
                    <m:t>υ</m:t>
                  </m:r>
                </m:e>
                <m:sup>
                  <m:r>
                    <w:rPr>
                      <w:rFonts w:ascii="Cambria Math" w:hAnsi="Cambria Math"/>
                      <w:sz w:val="22"/>
                    </w:rPr>
                    <m:t>2</m:t>
                  </m:r>
                </m:sup>
              </m:sSup>
            </m:den>
          </m:f>
          <m:d>
            <m:dPr>
              <m:begChr m:val="["/>
              <m:endChr m:val="]"/>
              <m:ctrlPr>
                <w:rPr>
                  <w:rFonts w:ascii="Cambria Math" w:hAnsi="Cambria Math"/>
                  <w:i/>
                  <w:sz w:val="22"/>
                </w:rPr>
              </m:ctrlPr>
            </m:dPr>
            <m:e>
              <m:m>
                <m:mPr>
                  <m:mcs>
                    <m:mc>
                      <m:mcPr>
                        <m:count m:val="3"/>
                        <m:mcJc m:val="center"/>
                      </m:mcPr>
                    </m:mc>
                  </m:mcs>
                  <m:ctrlPr>
                    <w:rPr>
                      <w:rFonts w:ascii="Cambria Math" w:hAnsi="Cambria Math"/>
                      <w:i/>
                      <w:sz w:val="22"/>
                    </w:rPr>
                  </m:ctrlPr>
                </m:mPr>
                <m:mr>
                  <m:e>
                    <m:r>
                      <w:rPr>
                        <w:rFonts w:ascii="Cambria Math" w:hAnsi="Cambria Math"/>
                        <w:sz w:val="22"/>
                      </w:rPr>
                      <m:t>1</m:t>
                    </m:r>
                  </m:e>
                  <m:e>
                    <m:r>
                      <w:rPr>
                        <w:rFonts w:ascii="Cambria Math" w:hAnsi="Cambria Math"/>
                        <w:sz w:val="22"/>
                      </w:rPr>
                      <m:t>υ</m:t>
                    </m:r>
                  </m:e>
                  <m:e>
                    <m:r>
                      <w:rPr>
                        <w:rFonts w:ascii="Cambria Math" w:hAnsi="Cambria Math"/>
                        <w:sz w:val="22"/>
                      </w:rPr>
                      <m:t>0</m:t>
                    </m:r>
                  </m:e>
                </m:mr>
                <m:mr>
                  <m:e>
                    <m:r>
                      <w:rPr>
                        <w:rFonts w:ascii="Cambria Math" w:hAnsi="Cambria Math"/>
                        <w:sz w:val="22"/>
                      </w:rPr>
                      <m:t>υ</m:t>
                    </m:r>
                  </m:e>
                  <m:e>
                    <m:r>
                      <w:rPr>
                        <w:rFonts w:ascii="Cambria Math" w:hAnsi="Cambria Math"/>
                        <w:sz w:val="22"/>
                      </w:rPr>
                      <m:t>1</m:t>
                    </m:r>
                  </m:e>
                  <m:e>
                    <m:r>
                      <w:rPr>
                        <w:rFonts w:ascii="Cambria Math" w:hAnsi="Cambria Math"/>
                        <w:sz w:val="22"/>
                      </w:rPr>
                      <m:t>0</m:t>
                    </m:r>
                  </m:e>
                </m:mr>
                <m:mr>
                  <m:e>
                    <m:r>
                      <w:rPr>
                        <w:rFonts w:ascii="Cambria Math" w:hAnsi="Cambria Math"/>
                        <w:sz w:val="22"/>
                      </w:rPr>
                      <m:t>0</m:t>
                    </m:r>
                  </m:e>
                  <m:e>
                    <m:r>
                      <w:rPr>
                        <w:rFonts w:ascii="Cambria Math" w:hAnsi="Cambria Math"/>
                        <w:sz w:val="22"/>
                      </w:rPr>
                      <m:t>0</m:t>
                    </m:r>
                  </m:e>
                  <m:e>
                    <m:f>
                      <m:fPr>
                        <m:ctrlPr>
                          <w:rPr>
                            <w:rFonts w:ascii="Cambria Math" w:hAnsi="Cambria Math"/>
                            <w:i/>
                            <w:sz w:val="22"/>
                          </w:rPr>
                        </m:ctrlPr>
                      </m:fPr>
                      <m:num>
                        <m:r>
                          <w:rPr>
                            <w:rFonts w:ascii="Cambria Math" w:hAnsi="Cambria Math"/>
                            <w:sz w:val="22"/>
                          </w:rPr>
                          <m:t>1-υ</m:t>
                        </m:r>
                      </m:num>
                      <m:den>
                        <m:r>
                          <w:rPr>
                            <w:rFonts w:ascii="Cambria Math" w:hAnsi="Cambria Math"/>
                            <w:sz w:val="22"/>
                          </w:rPr>
                          <m:t>2</m:t>
                        </m:r>
                      </m:den>
                    </m:f>
                  </m:e>
                </m:mr>
              </m:m>
            </m:e>
          </m:d>
        </m:oMath>
      </m:oMathPara>
    </w:p>
    <w:p w:rsidR="005254C2" w:rsidRDefault="005254C2" w:rsidP="005254C2">
      <w:pPr>
        <w:jc w:val="both"/>
        <w:rPr>
          <w:sz w:val="22"/>
        </w:rPr>
      </w:pPr>
    </w:p>
    <w:p w:rsidR="005254C2" w:rsidRDefault="005254C2" w:rsidP="005254C2">
      <w:pPr>
        <w:jc w:val="both"/>
        <w:rPr>
          <w:sz w:val="22"/>
        </w:rPr>
      </w:pPr>
      <w:r>
        <w:rPr>
          <w:sz w:val="22"/>
        </w:rPr>
        <w:t>As none of the matrices and vectors depend on the local variables, they can all be pulled out of the integral of the equation for the element stiffness matrix.  The integral in the equation evaluates to one half.  This is the matrix that was evaluated for every element:</w:t>
      </w:r>
    </w:p>
    <w:p w:rsidR="005254C2" w:rsidRDefault="005254C2" w:rsidP="005254C2">
      <w:pPr>
        <w:jc w:val="both"/>
        <w:rPr>
          <w:sz w:val="22"/>
        </w:rPr>
      </w:pPr>
    </w:p>
    <w:p w:rsidR="005254C2" w:rsidRPr="00EC6E32" w:rsidRDefault="005254C2" w:rsidP="005254C2">
      <w:pPr>
        <w:jc w:val="both"/>
        <w:rPr>
          <w:rFonts w:eastAsiaTheme="minorEastAsia"/>
          <w:sz w:val="22"/>
        </w:rPr>
      </w:pPr>
      <m:oMathPara>
        <m:oMath>
          <m:sSup>
            <m:sSupPr>
              <m:ctrlPr>
                <w:rPr>
                  <w:rFonts w:ascii="Cambria Math" w:hAnsi="Cambria Math"/>
                  <w:i/>
                  <w:sz w:val="22"/>
                </w:rPr>
              </m:ctrlPr>
            </m:sSupPr>
            <m:e>
              <m:d>
                <m:dPr>
                  <m:begChr m:val="["/>
                  <m:endChr m:val="]"/>
                  <m:ctrlPr>
                    <w:rPr>
                      <w:rFonts w:ascii="Cambria Math" w:hAnsi="Cambria Math"/>
                      <w:i/>
                      <w:sz w:val="22"/>
                    </w:rPr>
                  </m:ctrlPr>
                </m:dPr>
                <m:e>
                  <m:r>
                    <w:rPr>
                      <w:rFonts w:ascii="Cambria Math" w:hAnsi="Cambria Math"/>
                      <w:sz w:val="22"/>
                    </w:rPr>
                    <m:t>k</m:t>
                  </m:r>
                </m:e>
              </m:d>
            </m:e>
            <m:sup>
              <m:r>
                <w:rPr>
                  <w:rFonts w:ascii="Cambria Math" w:hAnsi="Cambria Math"/>
                  <w:sz w:val="22"/>
                </w:rPr>
                <m:t>e</m:t>
              </m:r>
            </m:sup>
          </m:sSup>
          <m:r>
            <w:rPr>
              <w:rFonts w:ascii="Cambria Math" w:hAnsi="Cambria Math"/>
              <w:sz w:val="22"/>
            </w:rPr>
            <m:t>=</m:t>
          </m:r>
          <m:sSup>
            <m:sSupPr>
              <m:ctrlPr>
                <w:rPr>
                  <w:rFonts w:ascii="Cambria Math" w:hAnsi="Cambria Math"/>
                  <w:i/>
                  <w:sz w:val="22"/>
                </w:rPr>
              </m:ctrlPr>
            </m:sSupPr>
            <m:e>
              <m:f>
                <m:fPr>
                  <m:ctrlPr>
                    <w:rPr>
                      <w:rFonts w:ascii="Cambria Math" w:hAnsi="Cambria Math"/>
                      <w:i/>
                      <w:sz w:val="22"/>
                    </w:rPr>
                  </m:ctrlPr>
                </m:fPr>
                <m:num>
                  <m:r>
                    <w:rPr>
                      <w:rFonts w:ascii="Cambria Math" w:hAnsi="Cambria Math"/>
                      <w:sz w:val="22"/>
                    </w:rPr>
                    <m:t>1</m:t>
                  </m:r>
                </m:num>
                <m:den>
                  <m:r>
                    <w:rPr>
                      <w:rFonts w:ascii="Cambria Math" w:hAnsi="Cambria Math"/>
                      <w:sz w:val="22"/>
                    </w:rPr>
                    <m:t>2</m:t>
                  </m:r>
                </m:den>
              </m:f>
              <m:d>
                <m:dPr>
                  <m:begChr m:val="["/>
                  <m:endChr m:val="]"/>
                  <m:ctrlPr>
                    <w:rPr>
                      <w:rFonts w:ascii="Cambria Math" w:hAnsi="Cambria Math"/>
                      <w:i/>
                      <w:sz w:val="22"/>
                    </w:rPr>
                  </m:ctrlPr>
                </m:dPr>
                <m:e>
                  <m:r>
                    <w:rPr>
                      <w:rFonts w:ascii="Cambria Math" w:hAnsi="Cambria Math"/>
                      <w:sz w:val="22"/>
                    </w:rPr>
                    <m:t>B</m:t>
                  </m:r>
                </m:e>
              </m:d>
            </m:e>
            <m:sup>
              <m:r>
                <w:rPr>
                  <w:rFonts w:ascii="Cambria Math" w:hAnsi="Cambria Math"/>
                  <w:sz w:val="22"/>
                </w:rPr>
                <m:t>T</m:t>
              </m:r>
            </m:sup>
          </m:sSup>
          <m:d>
            <m:dPr>
              <m:begChr m:val="["/>
              <m:endChr m:val="]"/>
              <m:ctrlPr>
                <w:rPr>
                  <w:rFonts w:ascii="Cambria Math" w:hAnsi="Cambria Math"/>
                  <w:i/>
                  <w:sz w:val="22"/>
                </w:rPr>
              </m:ctrlPr>
            </m:dPr>
            <m:e>
              <m:r>
                <m:rPr>
                  <m:sty m:val="p"/>
                </m:rPr>
                <w:rPr>
                  <w:rFonts w:ascii="Cambria Math" w:hAnsi="Cambria Math"/>
                  <w:sz w:val="22"/>
                </w:rPr>
                <m:t>Λ</m:t>
              </m:r>
            </m:e>
          </m:d>
          <m:d>
            <m:dPr>
              <m:begChr m:val="["/>
              <m:endChr m:val="]"/>
              <m:ctrlPr>
                <w:rPr>
                  <w:rFonts w:ascii="Cambria Math" w:hAnsi="Cambria Math"/>
                  <w:i/>
                  <w:sz w:val="22"/>
                </w:rPr>
              </m:ctrlPr>
            </m:dPr>
            <m:e>
              <m:r>
                <w:rPr>
                  <w:rFonts w:ascii="Cambria Math" w:hAnsi="Cambria Math"/>
                  <w:sz w:val="22"/>
                </w:rPr>
                <m:t>B</m:t>
              </m:r>
            </m:e>
          </m:d>
          <m:r>
            <w:rPr>
              <w:rFonts w:ascii="Cambria Math" w:hAnsi="Cambria Math"/>
              <w:sz w:val="22"/>
            </w:rPr>
            <m:t>det</m:t>
          </m:r>
          <m:d>
            <m:dPr>
              <m:ctrlPr>
                <w:rPr>
                  <w:rFonts w:ascii="Cambria Math" w:hAnsi="Cambria Math"/>
                  <w:i/>
                  <w:sz w:val="22"/>
                </w:rPr>
              </m:ctrlPr>
            </m:dPr>
            <m:e>
              <m:r>
                <w:rPr>
                  <w:rFonts w:ascii="Cambria Math" w:hAnsi="Cambria Math"/>
                  <w:sz w:val="22"/>
                </w:rPr>
                <m:t>J</m:t>
              </m:r>
            </m:e>
          </m:d>
        </m:oMath>
      </m:oMathPara>
    </w:p>
    <w:p w:rsidR="005254C2" w:rsidRDefault="005254C2" w:rsidP="005254C2">
      <w:pPr>
        <w:jc w:val="both"/>
        <w:rPr>
          <w:sz w:val="22"/>
        </w:rPr>
      </w:pPr>
    </w:p>
    <w:p w:rsidR="005254C2" w:rsidRDefault="005254C2" w:rsidP="005254C2">
      <w:pPr>
        <w:jc w:val="both"/>
        <w:rPr>
          <w:sz w:val="22"/>
        </w:rPr>
      </w:pPr>
      <w:r>
        <w:rPr>
          <w:sz w:val="22"/>
        </w:rPr>
        <w:t xml:space="preserve">For a distributed load Q, we need to evaluate the integral of the vector of shape functions.  </w:t>
      </w:r>
    </w:p>
    <w:p w:rsidR="005254C2" w:rsidRDefault="005254C2" w:rsidP="005254C2">
      <w:pPr>
        <w:jc w:val="both"/>
        <w:rPr>
          <w:sz w:val="22"/>
        </w:rPr>
      </w:pPr>
      <m:oMathPara>
        <m:oMath>
          <m:nary>
            <m:naryPr>
              <m:limLoc m:val="undOvr"/>
              <m:ctrlPr>
                <w:rPr>
                  <w:rFonts w:ascii="Cambria Math" w:hAnsi="Cambria Math"/>
                  <w:i/>
                  <w:sz w:val="22"/>
                </w:rPr>
              </m:ctrlPr>
            </m:naryPr>
            <m:sub>
              <m:r>
                <w:rPr>
                  <w:rFonts w:ascii="Cambria Math" w:hAnsi="Cambria Math"/>
                  <w:sz w:val="22"/>
                </w:rPr>
                <m:t>0</m:t>
              </m:r>
            </m:sub>
            <m:sup>
              <m:r>
                <w:rPr>
                  <w:rFonts w:ascii="Cambria Math" w:hAnsi="Cambria Math"/>
                  <w:sz w:val="22"/>
                </w:rPr>
                <m:t>1</m:t>
              </m:r>
            </m:sup>
            <m:e>
              <m:nary>
                <m:naryPr>
                  <m:limLoc m:val="undOvr"/>
                  <m:ctrlPr>
                    <w:rPr>
                      <w:rFonts w:ascii="Cambria Math" w:hAnsi="Cambria Math"/>
                      <w:i/>
                      <w:sz w:val="22"/>
                    </w:rPr>
                  </m:ctrlPr>
                </m:naryPr>
                <m:sub>
                  <m:r>
                    <w:rPr>
                      <w:rFonts w:ascii="Cambria Math" w:hAnsi="Cambria Math"/>
                      <w:sz w:val="22"/>
                    </w:rPr>
                    <m:t>0</m:t>
                  </m:r>
                </m:sub>
                <m:sup>
                  <m:r>
                    <w:rPr>
                      <w:rFonts w:ascii="Cambria Math" w:hAnsi="Cambria Math"/>
                      <w:sz w:val="22"/>
                    </w:rPr>
                    <m:t>1-η</m:t>
                  </m:r>
                </m:sup>
                <m:e>
                  <m:d>
                    <m:dPr>
                      <m:begChr m:val="{"/>
                      <m:endChr m:val="}"/>
                      <m:ctrlPr>
                        <w:rPr>
                          <w:rFonts w:ascii="Cambria Math" w:hAnsi="Cambria Math"/>
                          <w:i/>
                          <w:sz w:val="22"/>
                        </w:rPr>
                      </m:ctrlPr>
                    </m:dPr>
                    <m:e>
                      <m:r>
                        <w:rPr>
                          <w:rFonts w:ascii="Cambria Math" w:hAnsi="Cambria Math"/>
                          <w:sz w:val="22"/>
                        </w:rPr>
                        <m:t>N</m:t>
                      </m:r>
                    </m:e>
                  </m:d>
                  <m:r>
                    <w:rPr>
                      <w:rFonts w:ascii="Cambria Math" w:hAnsi="Cambria Math"/>
                      <w:sz w:val="22"/>
                    </w:rPr>
                    <m:t xml:space="preserve"> dξ dη</m:t>
                  </m:r>
                </m:e>
              </m:nary>
              <m:r>
                <w:rPr>
                  <w:rFonts w:ascii="Cambria Math" w:hAnsi="Cambria Math"/>
                  <w:sz w:val="22"/>
                </w:rPr>
                <m:t>=</m:t>
              </m:r>
              <m:m>
                <m:mPr>
                  <m:mcs>
                    <m:mc>
                      <m:mcPr>
                        <m:count m:val="1"/>
                        <m:mcJc m:val="center"/>
                      </m:mcPr>
                    </m:mc>
                  </m:mcs>
                  <m:ctrlPr>
                    <w:rPr>
                      <w:rFonts w:ascii="Cambria Math" w:hAnsi="Cambria Math"/>
                      <w:i/>
                      <w:sz w:val="22"/>
                    </w:rPr>
                  </m:ctrlPr>
                </m:mPr>
                <m:mr>
                  <m:e>
                    <m:f>
                      <m:fPr>
                        <m:ctrlPr>
                          <w:rPr>
                            <w:rFonts w:ascii="Cambria Math" w:hAnsi="Cambria Math"/>
                            <w:i/>
                            <w:sz w:val="22"/>
                          </w:rPr>
                        </m:ctrlPr>
                      </m:fPr>
                      <m:num>
                        <m:r>
                          <w:rPr>
                            <w:rFonts w:ascii="Cambria Math" w:hAnsi="Cambria Math"/>
                            <w:sz w:val="22"/>
                          </w:rPr>
                          <m:t>1</m:t>
                        </m:r>
                      </m:num>
                      <m:den>
                        <m:r>
                          <w:rPr>
                            <w:rFonts w:ascii="Cambria Math" w:hAnsi="Cambria Math"/>
                            <w:sz w:val="22"/>
                          </w:rPr>
                          <m:t>6</m:t>
                        </m:r>
                      </m:den>
                    </m:f>
                  </m:e>
                </m:mr>
                <m:mr>
                  <m:e>
                    <m:f>
                      <m:fPr>
                        <m:ctrlPr>
                          <w:rPr>
                            <w:rFonts w:ascii="Cambria Math" w:hAnsi="Cambria Math"/>
                            <w:i/>
                            <w:sz w:val="22"/>
                          </w:rPr>
                        </m:ctrlPr>
                      </m:fPr>
                      <m:num>
                        <m:r>
                          <w:rPr>
                            <w:rFonts w:ascii="Cambria Math" w:hAnsi="Cambria Math"/>
                            <w:sz w:val="22"/>
                          </w:rPr>
                          <m:t>1</m:t>
                        </m:r>
                      </m:num>
                      <m:den>
                        <m:r>
                          <w:rPr>
                            <w:rFonts w:ascii="Cambria Math" w:hAnsi="Cambria Math"/>
                            <w:sz w:val="22"/>
                          </w:rPr>
                          <m:t>6</m:t>
                        </m:r>
                      </m:den>
                    </m:f>
                  </m:e>
                </m:mr>
                <m:mr>
                  <m:e>
                    <m:f>
                      <m:fPr>
                        <m:ctrlPr>
                          <w:rPr>
                            <w:rFonts w:ascii="Cambria Math" w:hAnsi="Cambria Math"/>
                            <w:i/>
                            <w:sz w:val="22"/>
                          </w:rPr>
                        </m:ctrlPr>
                      </m:fPr>
                      <m:num>
                        <m:r>
                          <w:rPr>
                            <w:rFonts w:ascii="Cambria Math" w:hAnsi="Cambria Math"/>
                            <w:sz w:val="22"/>
                          </w:rPr>
                          <m:t>1</m:t>
                        </m:r>
                      </m:num>
                      <m:den>
                        <m:r>
                          <w:rPr>
                            <w:rFonts w:ascii="Cambria Math" w:hAnsi="Cambria Math"/>
                            <w:sz w:val="22"/>
                          </w:rPr>
                          <m:t>6</m:t>
                        </m:r>
                      </m:den>
                    </m:f>
                  </m:e>
                </m:mr>
              </m:m>
              <m:r>
                <w:rPr>
                  <w:rFonts w:ascii="Cambria Math" w:hAnsi="Cambria Math"/>
                  <w:sz w:val="22"/>
                </w:rPr>
                <m:t xml:space="preserve"> </m:t>
              </m:r>
            </m:e>
          </m:nary>
        </m:oMath>
      </m:oMathPara>
    </w:p>
    <w:p w:rsidR="005254C2" w:rsidRDefault="005254C2" w:rsidP="005254C2">
      <w:pPr>
        <w:jc w:val="both"/>
        <w:rPr>
          <w:sz w:val="22"/>
        </w:rPr>
      </w:pPr>
      <w:r>
        <w:rPr>
          <w:sz w:val="22"/>
        </w:rPr>
        <w:t>Leading to the evaluation of the local force vector of:</w:t>
      </w:r>
    </w:p>
    <w:p w:rsidR="005254C2" w:rsidRDefault="005254C2" w:rsidP="005254C2">
      <w:pPr>
        <w:jc w:val="both"/>
        <w:rPr>
          <w:sz w:val="22"/>
        </w:rPr>
      </w:pPr>
      <m:oMathPara>
        <m:oMath>
          <m:r>
            <w:rPr>
              <w:rFonts w:ascii="Cambria Math" w:hAnsi="Cambria Math"/>
              <w:sz w:val="22"/>
            </w:rPr>
            <m:t xml:space="preserve">{r}^e = Q det(J) </m:t>
          </m:r>
          <m:m>
            <m:mPr>
              <m:mcs>
                <m:mc>
                  <m:mcPr>
                    <m:count m:val="1"/>
                    <m:mcJc m:val="center"/>
                  </m:mcPr>
                </m:mc>
              </m:mcs>
              <m:ctrlPr>
                <w:rPr>
                  <w:rFonts w:ascii="Cambria Math" w:hAnsi="Cambria Math"/>
                  <w:i/>
                  <w:sz w:val="22"/>
                </w:rPr>
              </m:ctrlPr>
            </m:mPr>
            <m:mr>
              <m:e>
                <m:f>
                  <m:fPr>
                    <m:ctrlPr>
                      <w:rPr>
                        <w:rFonts w:ascii="Cambria Math" w:hAnsi="Cambria Math"/>
                        <w:i/>
                        <w:sz w:val="22"/>
                      </w:rPr>
                    </m:ctrlPr>
                  </m:fPr>
                  <m:num>
                    <m:r>
                      <w:rPr>
                        <w:rFonts w:ascii="Cambria Math" w:hAnsi="Cambria Math"/>
                        <w:sz w:val="22"/>
                      </w:rPr>
                      <m:t>1</m:t>
                    </m:r>
                  </m:num>
                  <m:den>
                    <m:r>
                      <w:rPr>
                        <w:rFonts w:ascii="Cambria Math" w:hAnsi="Cambria Math"/>
                        <w:sz w:val="22"/>
                      </w:rPr>
                      <m:t>6</m:t>
                    </m:r>
                  </m:den>
                </m:f>
              </m:e>
            </m:mr>
            <m:mr>
              <m:e>
                <m:f>
                  <m:fPr>
                    <m:ctrlPr>
                      <w:rPr>
                        <w:rFonts w:ascii="Cambria Math" w:hAnsi="Cambria Math"/>
                        <w:i/>
                        <w:sz w:val="22"/>
                      </w:rPr>
                    </m:ctrlPr>
                  </m:fPr>
                  <m:num>
                    <m:r>
                      <w:rPr>
                        <w:rFonts w:ascii="Cambria Math" w:hAnsi="Cambria Math"/>
                        <w:sz w:val="22"/>
                      </w:rPr>
                      <m:t>1</m:t>
                    </m:r>
                  </m:num>
                  <m:den>
                    <m:r>
                      <w:rPr>
                        <w:rFonts w:ascii="Cambria Math" w:hAnsi="Cambria Math"/>
                        <w:sz w:val="22"/>
                      </w:rPr>
                      <m:t>6</m:t>
                    </m:r>
                  </m:den>
                </m:f>
              </m:e>
            </m:mr>
            <m:mr>
              <m:e>
                <m:f>
                  <m:fPr>
                    <m:ctrlPr>
                      <w:rPr>
                        <w:rFonts w:ascii="Cambria Math" w:hAnsi="Cambria Math"/>
                        <w:i/>
                        <w:sz w:val="22"/>
                      </w:rPr>
                    </m:ctrlPr>
                  </m:fPr>
                  <m:num>
                    <m:r>
                      <w:rPr>
                        <w:rFonts w:ascii="Cambria Math" w:hAnsi="Cambria Math"/>
                        <w:sz w:val="22"/>
                      </w:rPr>
                      <m:t>1</m:t>
                    </m:r>
                  </m:num>
                  <m:den>
                    <m:r>
                      <w:rPr>
                        <w:rFonts w:ascii="Cambria Math" w:hAnsi="Cambria Math"/>
                        <w:sz w:val="22"/>
                      </w:rPr>
                      <m:t>6</m:t>
                    </m:r>
                  </m:den>
                </m:f>
              </m:e>
            </m:mr>
          </m:m>
        </m:oMath>
      </m:oMathPara>
    </w:p>
    <w:p w:rsidR="005254C2" w:rsidRDefault="005254C2" w:rsidP="005254C2">
      <w:pPr>
        <w:jc w:val="both"/>
        <w:rPr>
          <w:sz w:val="22"/>
        </w:rPr>
      </w:pPr>
      <w:r>
        <w:rPr>
          <w:sz w:val="22"/>
        </w:rPr>
        <w:t>Finally, concentrated forces would just be applied to the appropriate elements of the global load vector.</w:t>
      </w:r>
    </w:p>
    <w:p w:rsidR="005254C2" w:rsidRDefault="005254C2" w:rsidP="005254C2">
      <w:pPr>
        <w:jc w:val="both"/>
        <w:rPr>
          <w:sz w:val="22"/>
        </w:rPr>
      </w:pPr>
    </w:p>
    <w:p w:rsidR="005254C2" w:rsidRPr="00D41049" w:rsidRDefault="005254C2" w:rsidP="005254C2">
      <w:pPr>
        <w:jc w:val="both"/>
        <w:rPr>
          <w:sz w:val="22"/>
        </w:rPr>
      </w:pPr>
      <w:r w:rsidRPr="00D41049">
        <w:rPr>
          <w:sz w:val="22"/>
        </w:rPr>
        <w:t xml:space="preserve">The two-dimensional cross section of the flange, gasket and bolt were originally exported from Abaqus, and from that </w:t>
      </w:r>
      <w:r>
        <w:rPr>
          <w:sz w:val="22"/>
        </w:rPr>
        <w:t xml:space="preserve">program, </w:t>
      </w:r>
      <w:r w:rsidRPr="00D41049">
        <w:rPr>
          <w:sz w:val="22"/>
        </w:rPr>
        <w:t>a mesh was created in GMSH</w:t>
      </w:r>
      <w:r>
        <w:rPr>
          <w:sz w:val="22"/>
        </w:rPr>
        <w:t xml:space="preserve">. </w:t>
      </w:r>
      <w:r w:rsidRPr="00D41049">
        <w:rPr>
          <w:sz w:val="22"/>
        </w:rPr>
        <w:t>There were several issues with this process</w:t>
      </w:r>
      <w:r>
        <w:rPr>
          <w:sz w:val="22"/>
        </w:rPr>
        <w:t xml:space="preserve">. </w:t>
      </w:r>
      <w:r w:rsidRPr="00D41049">
        <w:rPr>
          <w:sz w:val="22"/>
        </w:rPr>
        <w:t>First, the size of the element out of GMSH was 1/100</w:t>
      </w:r>
      <w:r w:rsidRPr="00D41049">
        <w:rPr>
          <w:sz w:val="22"/>
          <w:vertAlign w:val="superscript"/>
        </w:rPr>
        <w:t>th</w:t>
      </w:r>
      <w:r w:rsidRPr="00D41049">
        <w:rPr>
          <w:sz w:val="22"/>
        </w:rPr>
        <w:t xml:space="preserve"> of what it was in Abaqus</w:t>
      </w:r>
      <w:r>
        <w:rPr>
          <w:sz w:val="22"/>
        </w:rPr>
        <w:t xml:space="preserve">. </w:t>
      </w:r>
      <w:r w:rsidRPr="00D41049">
        <w:rPr>
          <w:sz w:val="22"/>
        </w:rPr>
        <w:t>This was corrected in the MATLAB code where, when the mesh was read in, all of the node coordinates were multiplied by 100</w:t>
      </w:r>
      <w:r>
        <w:rPr>
          <w:sz w:val="22"/>
        </w:rPr>
        <w:t xml:space="preserve">. </w:t>
      </w:r>
      <w:r w:rsidRPr="00D41049">
        <w:rPr>
          <w:sz w:val="22"/>
        </w:rPr>
        <w:t>Also</w:t>
      </w:r>
      <w:r>
        <w:rPr>
          <w:sz w:val="22"/>
        </w:rPr>
        <w:t>, the export process did not</w:t>
      </w:r>
      <w:r w:rsidRPr="00D41049">
        <w:rPr>
          <w:sz w:val="22"/>
        </w:rPr>
        <w:t xml:space="preserve"> account any curves and fillets on the model</w:t>
      </w:r>
      <w:r>
        <w:rPr>
          <w:sz w:val="22"/>
        </w:rPr>
        <w:t xml:space="preserve">. </w:t>
      </w:r>
    </w:p>
    <w:p w:rsidR="005254C2" w:rsidRPr="00D41049" w:rsidRDefault="005254C2" w:rsidP="005254C2">
      <w:pPr>
        <w:keepNext/>
        <w:jc w:val="center"/>
        <w:rPr>
          <w:sz w:val="22"/>
        </w:rPr>
      </w:pPr>
      <w:r w:rsidRPr="00D41049">
        <w:rPr>
          <w:noProof/>
          <w:sz w:val="22"/>
        </w:rPr>
        <w:drawing>
          <wp:inline distT="0" distB="0" distL="0" distR="0" wp14:anchorId="0D0AD575" wp14:editId="73ABACB6">
            <wp:extent cx="2342878" cy="2967142"/>
            <wp:effectExtent l="0" t="0" r="63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68654" cy="2999786"/>
                    </a:xfrm>
                    <a:prstGeom prst="rect">
                      <a:avLst/>
                    </a:prstGeom>
                    <a:noFill/>
                    <a:ln>
                      <a:noFill/>
                    </a:ln>
                  </pic:spPr>
                </pic:pic>
              </a:graphicData>
            </a:graphic>
          </wp:inline>
        </w:drawing>
      </w:r>
    </w:p>
    <w:p w:rsidR="005254C2" w:rsidRDefault="005254C2" w:rsidP="005254C2">
      <w:pPr>
        <w:jc w:val="center"/>
        <w:rPr>
          <w:sz w:val="22"/>
        </w:rPr>
      </w:pPr>
      <w:r>
        <w:rPr>
          <w:sz w:val="18"/>
        </w:rPr>
        <w:t>Figure 8.3.1</w:t>
      </w:r>
      <w:r w:rsidRPr="00A40ABD">
        <w:rPr>
          <w:sz w:val="18"/>
        </w:rPr>
        <w:t>:</w:t>
      </w:r>
      <w:r>
        <w:rPr>
          <w:sz w:val="18"/>
        </w:rPr>
        <w:t xml:space="preserve"> Mesh for Finite Element Program used in MATLAB</w:t>
      </w:r>
    </w:p>
    <w:p w:rsidR="005254C2" w:rsidRDefault="005254C2" w:rsidP="005254C2">
      <w:pPr>
        <w:ind w:firstLine="720"/>
        <w:jc w:val="both"/>
        <w:rPr>
          <w:sz w:val="22"/>
        </w:rPr>
      </w:pPr>
    </w:p>
    <w:p w:rsidR="005254C2" w:rsidRPr="00D41049" w:rsidRDefault="005254C2" w:rsidP="005254C2">
      <w:pPr>
        <w:jc w:val="both"/>
        <w:rPr>
          <w:sz w:val="22"/>
        </w:rPr>
      </w:pPr>
      <w:r w:rsidRPr="00D41049">
        <w:rPr>
          <w:sz w:val="22"/>
        </w:rPr>
        <w:t xml:space="preserve">One final issue was that </w:t>
      </w:r>
      <w:r>
        <w:rPr>
          <w:sz w:val="22"/>
        </w:rPr>
        <w:t xml:space="preserve">GMSH did not enforce compatibility between the gasket and the flange; there </w:t>
      </w:r>
      <w:r>
        <w:rPr>
          <w:sz w:val="22"/>
        </w:rPr>
        <w:lastRenderedPageBreak/>
        <w:t xml:space="preserve">were two completely different sets of nodes for the bottom edge of the gasket and the top of the flange.  As such, with the tools at our disposal it was not possible to perform analysis on the gasket with </w:t>
      </w:r>
      <w:r w:rsidRPr="00D41049">
        <w:rPr>
          <w:sz w:val="22"/>
        </w:rPr>
        <w:t>the MATLAB FEM solver</w:t>
      </w:r>
      <w:r>
        <w:rPr>
          <w:sz w:val="22"/>
        </w:rPr>
        <w:t>.  Only the flange under the load of the bolt was modeled.</w:t>
      </w:r>
    </w:p>
    <w:p w:rsidR="005254C2" w:rsidRDefault="005254C2" w:rsidP="005254C2">
      <w:pPr>
        <w:jc w:val="both"/>
        <w:rPr>
          <w:sz w:val="22"/>
        </w:rPr>
      </w:pPr>
    </w:p>
    <w:p w:rsidR="005254C2" w:rsidRPr="00D41049" w:rsidRDefault="005254C2" w:rsidP="005254C2">
      <w:pPr>
        <w:jc w:val="both"/>
        <w:rPr>
          <w:sz w:val="22"/>
        </w:rPr>
      </w:pPr>
      <w:r w:rsidRPr="00D41049">
        <w:rPr>
          <w:sz w:val="22"/>
        </w:rPr>
        <w:t xml:space="preserve">For simplicity, 3 node triangular elements were used for the mesh, with a maximum unitless </w:t>
      </w:r>
      <w:r>
        <w:rPr>
          <w:sz w:val="22"/>
        </w:rPr>
        <w:t>value</w:t>
      </w:r>
      <w:r w:rsidRPr="00D41049">
        <w:rPr>
          <w:sz w:val="22"/>
        </w:rPr>
        <w:t xml:space="preserve"> of 0.005</w:t>
      </w:r>
      <w:r>
        <w:rPr>
          <w:sz w:val="22"/>
        </w:rPr>
        <w:t xml:space="preserve">. </w:t>
      </w:r>
      <w:r w:rsidRPr="00D41049">
        <w:rPr>
          <w:sz w:val="22"/>
        </w:rPr>
        <w:t>Combined with the material properties used in Abaqus, the local stiffness matrices were derived.</w:t>
      </w:r>
      <w:r>
        <w:rPr>
          <w:sz w:val="22"/>
        </w:rPr>
        <w:t xml:space="preserve"> Due to the small size that the bolt pressures were applied to, the pressures were converted to a concentrated force at the node closest to the center of the area the bolt.</w:t>
      </w:r>
    </w:p>
    <w:p w:rsidR="005254C2" w:rsidRDefault="005254C2" w:rsidP="005254C2">
      <w:pPr>
        <w:jc w:val="both"/>
        <w:rPr>
          <w:sz w:val="22"/>
        </w:rPr>
      </w:pPr>
    </w:p>
    <w:p w:rsidR="005254C2" w:rsidRPr="00D41049" w:rsidRDefault="005254C2" w:rsidP="005254C2">
      <w:pPr>
        <w:jc w:val="both"/>
        <w:rPr>
          <w:sz w:val="22"/>
        </w:rPr>
      </w:pPr>
      <w:r w:rsidRPr="00D41049">
        <w:rPr>
          <w:sz w:val="22"/>
        </w:rPr>
        <w:t>With the magnitudes of the forces evaluated, they were applied to the node closest to the center of each area the pressure was being applied</w:t>
      </w:r>
      <w:r>
        <w:rPr>
          <w:sz w:val="22"/>
        </w:rPr>
        <w:t xml:space="preserve">. </w:t>
      </w:r>
      <w:r w:rsidRPr="00D41049">
        <w:rPr>
          <w:sz w:val="22"/>
        </w:rPr>
        <w:t>The global stiffness matrix wrapped an instance of a sparse matrix that is built into MATLAB, and the global load vector was assembled</w:t>
      </w:r>
      <w:r>
        <w:rPr>
          <w:sz w:val="22"/>
        </w:rPr>
        <w:t xml:space="preserve">. </w:t>
      </w:r>
      <w:r w:rsidRPr="00D41049">
        <w:rPr>
          <w:sz w:val="22"/>
        </w:rPr>
        <w:t>For this problem, the pressure was modeled as a boundary condition on the left side of the flange preventing the flange from moving in the X direction</w:t>
      </w:r>
      <w:r>
        <w:rPr>
          <w:sz w:val="22"/>
        </w:rPr>
        <w:t xml:space="preserve">. </w:t>
      </w:r>
      <w:r w:rsidRPr="00D41049">
        <w:rPr>
          <w:sz w:val="22"/>
        </w:rPr>
        <w:t>To account for symmetry</w:t>
      </w:r>
      <w:r>
        <w:rPr>
          <w:sz w:val="22"/>
        </w:rPr>
        <w:t>,</w:t>
      </w:r>
      <w:r w:rsidRPr="00D41049">
        <w:rPr>
          <w:sz w:val="22"/>
        </w:rPr>
        <w:t xml:space="preserve"> the top o</w:t>
      </w:r>
      <w:r>
        <w:rPr>
          <w:sz w:val="22"/>
        </w:rPr>
        <w:t>f the gasket was fixed in the y-</w:t>
      </w:r>
      <w:r w:rsidRPr="00D41049">
        <w:rPr>
          <w:sz w:val="22"/>
        </w:rPr>
        <w:t>direction</w:t>
      </w:r>
      <w:r>
        <w:rPr>
          <w:sz w:val="22"/>
        </w:rPr>
        <w:t xml:space="preserve">. </w:t>
      </w:r>
      <w:r w:rsidRPr="00D41049">
        <w:rPr>
          <w:sz w:val="22"/>
        </w:rPr>
        <w:t>The boundary conditions were hard-coded into the program, eliminating rows and columns for node elements that were fixed or where the axis of symmetry cut the cross section</w:t>
      </w:r>
      <w:r>
        <w:rPr>
          <w:sz w:val="22"/>
        </w:rPr>
        <w:t xml:space="preserve">. </w:t>
      </w:r>
      <w:r w:rsidRPr="00D41049">
        <w:rPr>
          <w:sz w:val="22"/>
        </w:rPr>
        <w:t>The displace</w:t>
      </w:r>
      <w:r>
        <w:rPr>
          <w:sz w:val="22"/>
        </w:rPr>
        <w:t>ments of the remaining nodes were</w:t>
      </w:r>
      <w:r w:rsidRPr="00D41049">
        <w:rPr>
          <w:sz w:val="22"/>
        </w:rPr>
        <w:t xml:space="preserve"> found by inverting the remainder of the global stiffness matrix and multiplying it with the load vector that remained after eliminating rows due to boundary conditions</w:t>
      </w:r>
      <w:r>
        <w:rPr>
          <w:sz w:val="22"/>
        </w:rPr>
        <w:t xml:space="preserve">. </w:t>
      </w:r>
      <w:r w:rsidRPr="00D41049">
        <w:rPr>
          <w:sz w:val="22"/>
        </w:rPr>
        <w:t>The reaction stresses and strains where then computed</w:t>
      </w:r>
      <w:r>
        <w:rPr>
          <w:sz w:val="22"/>
        </w:rPr>
        <w:t>,</w:t>
      </w:r>
      <w:r w:rsidRPr="00D41049">
        <w:rPr>
          <w:sz w:val="22"/>
        </w:rPr>
        <w:t xml:space="preserve"> and plots of the stress and displacements were generated. </w:t>
      </w:r>
    </w:p>
    <w:p w:rsidR="005254C2" w:rsidRDefault="005254C2" w:rsidP="005254C2">
      <w:pPr>
        <w:jc w:val="both"/>
        <w:rPr>
          <w:sz w:val="22"/>
        </w:rPr>
      </w:pPr>
    </w:p>
    <w:p w:rsidR="005254C2" w:rsidRPr="001266F4" w:rsidRDefault="005254C2" w:rsidP="005254C2">
      <w:pPr>
        <w:rPr>
          <w:b/>
          <w:i/>
          <w:sz w:val="21"/>
        </w:rPr>
      </w:pPr>
      <w:r>
        <w:rPr>
          <w:b/>
          <w:i/>
          <w:sz w:val="21"/>
        </w:rPr>
        <w:t>8.4</w:t>
      </w:r>
      <w:r w:rsidRPr="0003446D">
        <w:rPr>
          <w:b/>
          <w:i/>
          <w:sz w:val="21"/>
        </w:rPr>
        <w:t xml:space="preserve"> Comparison between </w:t>
      </w:r>
      <w:r>
        <w:rPr>
          <w:b/>
          <w:i/>
          <w:sz w:val="21"/>
        </w:rPr>
        <w:t xml:space="preserve">MATLAB </w:t>
      </w:r>
      <w:r w:rsidRPr="0003446D">
        <w:rPr>
          <w:b/>
          <w:i/>
          <w:sz w:val="21"/>
        </w:rPr>
        <w:t>code and Abaqus results</w:t>
      </w:r>
    </w:p>
    <w:p w:rsidR="005254C2" w:rsidRPr="00D41049" w:rsidRDefault="005254C2" w:rsidP="005254C2">
      <w:pPr>
        <w:jc w:val="both"/>
        <w:rPr>
          <w:sz w:val="22"/>
        </w:rPr>
      </w:pPr>
      <w:r>
        <w:rPr>
          <w:sz w:val="22"/>
        </w:rPr>
        <w:t xml:space="preserve">Under the bolt load of 199.544 MPa, the displacement had a maximum of </w:t>
      </w:r>
      <w:r w:rsidRPr="00D41049">
        <w:rPr>
          <w:sz w:val="22"/>
        </w:rPr>
        <w:t>0.</w:t>
      </w:r>
      <w:r>
        <w:rPr>
          <w:sz w:val="22"/>
        </w:rPr>
        <w:t xml:space="preserve">2203 mm. </w:t>
      </w:r>
      <w:r w:rsidRPr="00D41049">
        <w:rPr>
          <w:sz w:val="22"/>
        </w:rPr>
        <w:t xml:space="preserve">The results for the </w:t>
      </w:r>
      <w:r>
        <w:rPr>
          <w:sz w:val="22"/>
        </w:rPr>
        <w:t xml:space="preserve">maximum loading were reasonably </w:t>
      </w:r>
      <w:r w:rsidRPr="00D41049">
        <w:rPr>
          <w:sz w:val="22"/>
        </w:rPr>
        <w:t>close to the Abaqus results, being only 5.</w:t>
      </w:r>
      <w:r>
        <w:rPr>
          <w:sz w:val="22"/>
        </w:rPr>
        <w:t>3</w:t>
      </w:r>
      <w:r w:rsidRPr="00D41049">
        <w:rPr>
          <w:sz w:val="22"/>
        </w:rPr>
        <w:t>% less than the</w:t>
      </w:r>
      <w:r>
        <w:rPr>
          <w:sz w:val="22"/>
        </w:rPr>
        <w:t xml:space="preserve"> maximum</w:t>
      </w:r>
      <w:r w:rsidRPr="00D41049">
        <w:rPr>
          <w:sz w:val="22"/>
        </w:rPr>
        <w:t xml:space="preserve"> displacement</w:t>
      </w:r>
      <w:r>
        <w:rPr>
          <w:sz w:val="22"/>
        </w:rPr>
        <w:t xml:space="preserve"> </w:t>
      </w:r>
      <w:r w:rsidRPr="00D41049">
        <w:rPr>
          <w:sz w:val="22"/>
        </w:rPr>
        <w:t>evaluated in Abaqus</w:t>
      </w:r>
      <w:r>
        <w:rPr>
          <w:sz w:val="22"/>
        </w:rPr>
        <w:t>.</w:t>
      </w:r>
    </w:p>
    <w:p w:rsidR="005254C2" w:rsidRPr="00D41049" w:rsidRDefault="005254C2" w:rsidP="005254C2">
      <w:pPr>
        <w:keepNext/>
        <w:jc w:val="both"/>
        <w:rPr>
          <w:sz w:val="22"/>
        </w:rPr>
      </w:pPr>
      <w:r w:rsidRPr="00D41049">
        <w:rPr>
          <w:noProof/>
          <w:sz w:val="22"/>
        </w:rPr>
        <w:drawing>
          <wp:inline distT="0" distB="0" distL="0" distR="0" wp14:anchorId="1C0DBFB3" wp14:editId="567FF9FC">
            <wp:extent cx="2838270" cy="1595801"/>
            <wp:effectExtent l="0" t="0" r="63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2838270" cy="1595801"/>
                    </a:xfrm>
                    <a:prstGeom prst="rect">
                      <a:avLst/>
                    </a:prstGeom>
                    <a:noFill/>
                    <a:ln>
                      <a:noFill/>
                    </a:ln>
                  </pic:spPr>
                </pic:pic>
              </a:graphicData>
            </a:graphic>
          </wp:inline>
        </w:drawing>
      </w:r>
    </w:p>
    <w:p w:rsidR="005254C2" w:rsidRDefault="005254C2" w:rsidP="005254C2">
      <w:pPr>
        <w:jc w:val="center"/>
        <w:rPr>
          <w:sz w:val="18"/>
        </w:rPr>
      </w:pPr>
      <w:r>
        <w:rPr>
          <w:sz w:val="18"/>
        </w:rPr>
        <w:t>Figure 8.4.1</w:t>
      </w:r>
      <w:r w:rsidRPr="00A40ABD">
        <w:rPr>
          <w:sz w:val="18"/>
        </w:rPr>
        <w:t>:</w:t>
      </w:r>
      <w:r>
        <w:rPr>
          <w:sz w:val="18"/>
        </w:rPr>
        <w:t xml:space="preserve"> Mesh under</w:t>
      </w:r>
      <w:r w:rsidR="00914190">
        <w:rPr>
          <w:sz w:val="18"/>
        </w:rPr>
        <w:t xml:space="preserve"> b</w:t>
      </w:r>
      <w:bookmarkStart w:id="435" w:name="_GoBack"/>
      <w:bookmarkEnd w:id="435"/>
      <w:r w:rsidR="00914190">
        <w:rPr>
          <w:sz w:val="18"/>
        </w:rPr>
        <w:t>olt</w:t>
      </w:r>
      <w:r>
        <w:rPr>
          <w:sz w:val="18"/>
        </w:rPr>
        <w:t xml:space="preserve"> load, displacements exaggerated by a factor of 100</w:t>
      </w:r>
    </w:p>
    <w:p w:rsidR="005254C2" w:rsidRDefault="005254C2" w:rsidP="005254C2">
      <w:pPr>
        <w:jc w:val="both"/>
        <w:rPr>
          <w:sz w:val="22"/>
        </w:rPr>
      </w:pPr>
    </w:p>
    <w:p w:rsidR="0003446D" w:rsidRPr="0003446D" w:rsidRDefault="005254C2" w:rsidP="0003446D">
      <w:pPr>
        <w:rPr>
          <w:sz w:val="21"/>
        </w:rPr>
      </w:pPr>
      <w:r w:rsidRPr="00D41049">
        <w:rPr>
          <w:sz w:val="22"/>
        </w:rPr>
        <w:t xml:space="preserve">The stress forces on the flange had a similar distribution as the Abaqus model, mainly showing </w:t>
      </w:r>
      <w:r>
        <w:rPr>
          <w:sz w:val="22"/>
        </w:rPr>
        <w:t xml:space="preserve">large </w:t>
      </w:r>
      <w:r w:rsidRPr="00D41049">
        <w:rPr>
          <w:sz w:val="22"/>
        </w:rPr>
        <w:t>stress at the lower convex corner</w:t>
      </w:r>
      <w:r>
        <w:rPr>
          <w:sz w:val="22"/>
        </w:rPr>
        <w:t xml:space="preserve"> and at the boundary condition where the gasket would be. However, the peak value was </w:t>
      </w:r>
      <w:r w:rsidRPr="00D41049">
        <w:rPr>
          <w:sz w:val="22"/>
        </w:rPr>
        <w:t>significantly lower</w:t>
      </w:r>
      <w:r>
        <w:rPr>
          <w:sz w:val="22"/>
        </w:rPr>
        <w:t>, 45 MPa,</w:t>
      </w:r>
      <w:r w:rsidRPr="00D41049">
        <w:rPr>
          <w:sz w:val="22"/>
        </w:rPr>
        <w:t xml:space="preserve"> than what Abaqus evaluated</w:t>
      </w:r>
      <w:r>
        <w:rPr>
          <w:sz w:val="22"/>
        </w:rPr>
        <w:t xml:space="preserve">, being nearly an order of magnitude off from Abaqus’s value of 261.2 MPa. </w:t>
      </w:r>
      <w:r w:rsidRPr="00D41049">
        <w:rPr>
          <w:sz w:val="22"/>
        </w:rPr>
        <w:t>It is strongly suspected that there is an error in the written FEM program causing this discrepancy.</w:t>
      </w:r>
    </w:p>
    <w:p w:rsidR="00992F72" w:rsidRPr="0003446D" w:rsidRDefault="005D0395">
      <w:pPr>
        <w:rPr>
          <w:b/>
          <w:sz w:val="21"/>
        </w:rPr>
      </w:pPr>
      <w:r>
        <w:rPr>
          <w:b/>
          <w:sz w:val="22"/>
        </w:rPr>
        <w:t>9</w:t>
      </w:r>
      <w:r w:rsidR="00A42C4F" w:rsidRPr="0003446D">
        <w:rPr>
          <w:b/>
          <w:sz w:val="22"/>
        </w:rPr>
        <w:t xml:space="preserve">.0 </w:t>
      </w:r>
      <w:r w:rsidR="00992F72" w:rsidRPr="0003446D">
        <w:rPr>
          <w:b/>
          <w:sz w:val="22"/>
        </w:rPr>
        <w:t>Discussion</w:t>
      </w:r>
    </w:p>
    <w:p w:rsidR="00AD756C" w:rsidRPr="0003446D" w:rsidRDefault="005D0395">
      <w:pPr>
        <w:rPr>
          <w:b/>
          <w:i/>
          <w:sz w:val="21"/>
        </w:rPr>
      </w:pPr>
      <w:r>
        <w:rPr>
          <w:b/>
          <w:i/>
          <w:sz w:val="21"/>
        </w:rPr>
        <w:t>9</w:t>
      </w:r>
      <w:r w:rsidR="00A42C4F" w:rsidRPr="0003446D">
        <w:rPr>
          <w:b/>
          <w:i/>
          <w:sz w:val="21"/>
        </w:rPr>
        <w:t xml:space="preserve">.1 </w:t>
      </w:r>
      <w:r w:rsidR="00AD756C" w:rsidRPr="0003446D">
        <w:rPr>
          <w:b/>
          <w:i/>
          <w:sz w:val="21"/>
        </w:rPr>
        <w:t xml:space="preserve">Discussion and </w:t>
      </w:r>
      <w:r w:rsidR="00A42C4F" w:rsidRPr="0003446D">
        <w:rPr>
          <w:b/>
          <w:i/>
          <w:sz w:val="21"/>
        </w:rPr>
        <w:t>a</w:t>
      </w:r>
      <w:r w:rsidR="00AD756C" w:rsidRPr="0003446D">
        <w:rPr>
          <w:b/>
          <w:i/>
          <w:sz w:val="21"/>
        </w:rPr>
        <w:t xml:space="preserve">nalysis of </w:t>
      </w:r>
      <w:r w:rsidR="00A42C4F" w:rsidRPr="0003446D">
        <w:rPr>
          <w:b/>
          <w:i/>
          <w:sz w:val="21"/>
        </w:rPr>
        <w:t>r</w:t>
      </w:r>
      <w:r w:rsidR="00AD756C" w:rsidRPr="0003446D">
        <w:rPr>
          <w:b/>
          <w:i/>
          <w:sz w:val="21"/>
        </w:rPr>
        <w:t>esults</w:t>
      </w:r>
    </w:p>
    <w:p w:rsidR="00AD756C" w:rsidRDefault="00AD756C">
      <w:pPr>
        <w:rPr>
          <w:b/>
          <w:i/>
          <w:sz w:val="21"/>
        </w:rPr>
      </w:pPr>
    </w:p>
    <w:p w:rsidR="00701423" w:rsidRDefault="00701423" w:rsidP="00701423">
      <w:pPr>
        <w:rPr>
          <w:color w:val="FF0000"/>
          <w:sz w:val="21"/>
          <w:szCs w:val="26"/>
        </w:rPr>
      </w:pPr>
      <w:r>
        <w:rPr>
          <w:color w:val="FF0000"/>
          <w:sz w:val="21"/>
          <w:szCs w:val="26"/>
        </w:rPr>
        <w:t>Would the flange leak? No</w:t>
      </w:r>
    </w:p>
    <w:p w:rsidR="00701423" w:rsidRDefault="00701423" w:rsidP="00701423">
      <w:pPr>
        <w:rPr>
          <w:color w:val="FF0000"/>
          <w:sz w:val="21"/>
          <w:szCs w:val="26"/>
        </w:rPr>
      </w:pPr>
      <w:r>
        <w:rPr>
          <w:color w:val="FF0000"/>
          <w:sz w:val="21"/>
          <w:szCs w:val="26"/>
        </w:rPr>
        <w:t>Min stress of gasket is 69 MPa</w:t>
      </w:r>
    </w:p>
    <w:p w:rsidR="00701423" w:rsidRPr="00480215" w:rsidRDefault="00701423">
      <w:pPr>
        <w:rPr>
          <w:b/>
          <w:i/>
          <w:color w:val="FF0000"/>
          <w:sz w:val="21"/>
        </w:rPr>
      </w:pPr>
    </w:p>
    <w:p w:rsidR="00480215" w:rsidRPr="00480215" w:rsidRDefault="00480215">
      <w:pPr>
        <w:rPr>
          <w:b/>
          <w:color w:val="FF0000"/>
          <w:sz w:val="21"/>
        </w:rPr>
      </w:pPr>
      <w:r w:rsidRPr="00480215">
        <w:rPr>
          <w:b/>
          <w:color w:val="FF0000"/>
          <w:sz w:val="21"/>
        </w:rPr>
        <w:t>Bijoy</w:t>
      </w:r>
    </w:p>
    <w:p w:rsidR="00480215" w:rsidRPr="0003446D" w:rsidRDefault="00480215">
      <w:pPr>
        <w:rPr>
          <w:b/>
          <w:i/>
          <w:sz w:val="21"/>
        </w:rPr>
      </w:pPr>
    </w:p>
    <w:p w:rsidR="00AD756C" w:rsidRPr="0003446D" w:rsidRDefault="005D0395">
      <w:pPr>
        <w:rPr>
          <w:b/>
          <w:i/>
          <w:sz w:val="21"/>
        </w:rPr>
      </w:pPr>
      <w:r>
        <w:rPr>
          <w:b/>
          <w:i/>
          <w:sz w:val="21"/>
        </w:rPr>
        <w:t>9</w:t>
      </w:r>
      <w:r w:rsidR="00A42C4F" w:rsidRPr="0003446D">
        <w:rPr>
          <w:b/>
          <w:i/>
          <w:sz w:val="21"/>
        </w:rPr>
        <w:t xml:space="preserve">.2 </w:t>
      </w:r>
      <w:r w:rsidR="00AD756C" w:rsidRPr="0003446D">
        <w:rPr>
          <w:b/>
          <w:i/>
          <w:sz w:val="21"/>
        </w:rPr>
        <w:t xml:space="preserve">Implications for </w:t>
      </w:r>
      <w:r w:rsidR="00A42C4F" w:rsidRPr="0003446D">
        <w:rPr>
          <w:b/>
          <w:i/>
          <w:sz w:val="21"/>
        </w:rPr>
        <w:t>d</w:t>
      </w:r>
      <w:r w:rsidR="00AD756C" w:rsidRPr="0003446D">
        <w:rPr>
          <w:b/>
          <w:i/>
          <w:sz w:val="21"/>
        </w:rPr>
        <w:t>esign</w:t>
      </w:r>
    </w:p>
    <w:p w:rsidR="00AD756C" w:rsidRPr="0003446D" w:rsidRDefault="00A42C4F">
      <w:pPr>
        <w:rPr>
          <w:sz w:val="21"/>
        </w:rPr>
      </w:pPr>
      <w:r w:rsidRPr="0003446D">
        <w:rPr>
          <w:sz w:val="21"/>
        </w:rPr>
        <w:t>Direct application for proposal to replace existing flange joint and spiral wound gasket</w:t>
      </w:r>
    </w:p>
    <w:p w:rsidR="00AD756C" w:rsidRPr="0003446D" w:rsidRDefault="00AD756C">
      <w:pPr>
        <w:rPr>
          <w:sz w:val="21"/>
        </w:rPr>
      </w:pPr>
    </w:p>
    <w:p w:rsidR="00AD756C" w:rsidRPr="00480215" w:rsidRDefault="00AD756C">
      <w:pPr>
        <w:rPr>
          <w:b/>
          <w:color w:val="FF0000"/>
          <w:sz w:val="21"/>
        </w:rPr>
      </w:pPr>
    </w:p>
    <w:p w:rsidR="0003446D" w:rsidRPr="00480215" w:rsidRDefault="00480215">
      <w:pPr>
        <w:rPr>
          <w:b/>
          <w:color w:val="FF0000"/>
          <w:sz w:val="21"/>
        </w:rPr>
        <w:sectPr w:rsidR="0003446D" w:rsidRPr="00480215" w:rsidSect="005254C2">
          <w:type w:val="continuous"/>
          <w:pgSz w:w="12240" w:h="15840"/>
          <w:pgMar w:top="720" w:right="720" w:bottom="720" w:left="720" w:header="720" w:footer="720" w:gutter="0"/>
          <w:cols w:num="2" w:space="720"/>
          <w:docGrid w:linePitch="360"/>
        </w:sectPr>
      </w:pPr>
      <w:r>
        <w:rPr>
          <w:b/>
          <w:color w:val="FF0000"/>
          <w:sz w:val="21"/>
        </w:rPr>
        <w:t>Bijoy</w:t>
      </w:r>
    </w:p>
    <w:p w:rsidR="0003446D" w:rsidRDefault="0003446D">
      <w:pPr>
        <w:sectPr w:rsidR="0003446D" w:rsidSect="0003446D">
          <w:type w:val="continuous"/>
          <w:pgSz w:w="12240" w:h="15840"/>
          <w:pgMar w:top="1440" w:right="1440" w:bottom="1440" w:left="1440" w:header="720" w:footer="720" w:gutter="0"/>
          <w:cols w:space="720"/>
          <w:docGrid w:linePitch="360"/>
        </w:sectPr>
      </w:pPr>
    </w:p>
    <w:p w:rsidR="002455F7" w:rsidRDefault="002455F7">
      <w:pPr>
        <w:rPr>
          <w:b/>
          <w:sz w:val="28"/>
        </w:rPr>
      </w:pPr>
    </w:p>
    <w:p w:rsidR="002455F7" w:rsidRDefault="002455F7">
      <w:pPr>
        <w:rPr>
          <w:b/>
          <w:sz w:val="28"/>
        </w:rPr>
      </w:pPr>
    </w:p>
    <w:p w:rsidR="00480215" w:rsidRDefault="00480215">
      <w:pPr>
        <w:rPr>
          <w:b/>
          <w:sz w:val="28"/>
        </w:rPr>
      </w:pPr>
      <w:r>
        <w:rPr>
          <w:b/>
          <w:sz w:val="28"/>
        </w:rPr>
        <w:br w:type="page"/>
      </w:r>
    </w:p>
    <w:p w:rsidR="0003446D" w:rsidRPr="005D0395" w:rsidRDefault="005D0395" w:rsidP="00AD756C">
      <w:pPr>
        <w:rPr>
          <w:b/>
          <w:sz w:val="22"/>
        </w:rPr>
      </w:pPr>
      <w:r w:rsidRPr="005D0395">
        <w:rPr>
          <w:b/>
          <w:sz w:val="22"/>
        </w:rPr>
        <w:lastRenderedPageBreak/>
        <w:t>10</w:t>
      </w:r>
      <w:r w:rsidR="00A42C4F" w:rsidRPr="005D0395">
        <w:rPr>
          <w:b/>
          <w:sz w:val="22"/>
        </w:rPr>
        <w:t xml:space="preserve">.0 </w:t>
      </w:r>
      <w:r w:rsidR="00992F72" w:rsidRPr="005D0395">
        <w:rPr>
          <w:b/>
          <w:sz w:val="22"/>
        </w:rPr>
        <w:t>References</w:t>
      </w:r>
    </w:p>
    <w:p w:rsidR="00E25E05" w:rsidRPr="007C30AB" w:rsidRDefault="00E25E05" w:rsidP="00E25E05">
      <w:pPr>
        <w:ind w:left="426" w:hanging="426"/>
        <w:jc w:val="both"/>
        <w:rPr>
          <w:ins w:id="436" w:author="Michael Regan" w:date="2018-12-07T23:19:00Z"/>
          <w:sz w:val="22"/>
          <w:rPrChange w:id="437" w:author="Michael Regan" w:date="2018-12-07T23:56:00Z">
            <w:rPr>
              <w:ins w:id="438" w:author="Michael Regan" w:date="2018-12-07T23:19:00Z"/>
              <w:sz w:val="22"/>
              <w:highlight w:val="yellow"/>
            </w:rPr>
          </w:rPrChange>
        </w:rPr>
      </w:pPr>
      <w:ins w:id="439" w:author="Michael Regan" w:date="2018-12-07T23:19:00Z">
        <w:r w:rsidRPr="007C30AB">
          <w:rPr>
            <w:sz w:val="22"/>
            <w:rPrChange w:id="440" w:author="Michael Regan" w:date="2018-12-07T23:56:00Z">
              <w:rPr>
                <w:sz w:val="22"/>
                <w:highlight w:val="yellow"/>
              </w:rPr>
            </w:rPrChange>
          </w:rPr>
          <w:t xml:space="preserve">[1] </w:t>
        </w:r>
        <w:r w:rsidRPr="007C30AB">
          <w:rPr>
            <w:sz w:val="22"/>
            <w:rPrChange w:id="441" w:author="Michael Regan" w:date="2018-12-07T23:56:00Z">
              <w:rPr>
                <w:sz w:val="22"/>
                <w:highlight w:val="yellow"/>
              </w:rPr>
            </w:rPrChange>
          </w:rPr>
          <w:tab/>
          <w:t>MSS-SP-44: Pipe Flanges and Flanged Fittings (2017 Edition)</w:t>
        </w:r>
      </w:ins>
    </w:p>
    <w:p w:rsidR="00E25E05" w:rsidRPr="007C30AB" w:rsidRDefault="00E25E05" w:rsidP="00E25E05">
      <w:pPr>
        <w:ind w:left="426" w:hanging="426"/>
        <w:jc w:val="both"/>
        <w:rPr>
          <w:ins w:id="442" w:author="Michael Regan" w:date="2018-12-07T23:19:00Z"/>
          <w:sz w:val="22"/>
          <w:rPrChange w:id="443" w:author="Michael Regan" w:date="2018-12-07T23:56:00Z">
            <w:rPr>
              <w:ins w:id="444" w:author="Michael Regan" w:date="2018-12-07T23:19:00Z"/>
              <w:sz w:val="22"/>
              <w:highlight w:val="yellow"/>
            </w:rPr>
          </w:rPrChange>
        </w:rPr>
      </w:pPr>
      <w:ins w:id="445" w:author="Michael Regan" w:date="2018-12-07T23:19:00Z">
        <w:r w:rsidRPr="007C30AB">
          <w:rPr>
            <w:sz w:val="22"/>
            <w:rPrChange w:id="446" w:author="Michael Regan" w:date="2018-12-07T23:56:00Z">
              <w:rPr>
                <w:sz w:val="22"/>
                <w:highlight w:val="yellow"/>
              </w:rPr>
            </w:rPrChange>
          </w:rPr>
          <w:t xml:space="preserve">[2] </w:t>
        </w:r>
        <w:r w:rsidRPr="007C30AB">
          <w:rPr>
            <w:sz w:val="22"/>
            <w:rPrChange w:id="447" w:author="Michael Regan" w:date="2018-12-07T23:56:00Z">
              <w:rPr>
                <w:sz w:val="22"/>
                <w:highlight w:val="yellow"/>
              </w:rPr>
            </w:rPrChange>
          </w:rPr>
          <w:tab/>
          <w:t>ASME B16.20: Metallic Gaskets for Pipe Flanges (2017 Edition)</w:t>
        </w:r>
      </w:ins>
    </w:p>
    <w:p w:rsidR="00E25E05" w:rsidRPr="007C30AB" w:rsidRDefault="00E25E05" w:rsidP="00E25E05">
      <w:pPr>
        <w:ind w:left="426" w:hanging="426"/>
        <w:jc w:val="both"/>
        <w:rPr>
          <w:ins w:id="448" w:author="Michael Regan" w:date="2018-12-07T23:19:00Z"/>
          <w:sz w:val="22"/>
          <w:rPrChange w:id="449" w:author="Michael Regan" w:date="2018-12-07T23:56:00Z">
            <w:rPr>
              <w:ins w:id="450" w:author="Michael Regan" w:date="2018-12-07T23:19:00Z"/>
              <w:sz w:val="22"/>
              <w:highlight w:val="yellow"/>
            </w:rPr>
          </w:rPrChange>
        </w:rPr>
      </w:pPr>
      <w:ins w:id="451" w:author="Michael Regan" w:date="2018-12-07T23:19:00Z">
        <w:r w:rsidRPr="007C30AB">
          <w:rPr>
            <w:sz w:val="22"/>
            <w:rPrChange w:id="452" w:author="Michael Regan" w:date="2018-12-07T23:56:00Z">
              <w:rPr>
                <w:sz w:val="22"/>
                <w:highlight w:val="yellow"/>
              </w:rPr>
            </w:rPrChange>
          </w:rPr>
          <w:t xml:space="preserve">[3] </w:t>
        </w:r>
        <w:r w:rsidRPr="007C30AB">
          <w:rPr>
            <w:sz w:val="22"/>
            <w:rPrChange w:id="453" w:author="Michael Regan" w:date="2018-12-07T23:56:00Z">
              <w:rPr>
                <w:sz w:val="22"/>
                <w:highlight w:val="yellow"/>
              </w:rPr>
            </w:rPrChange>
          </w:rPr>
          <w:tab/>
          <w:t xml:space="preserve">A study on the sealing performance of ﬂange joints with gaskets under external bending using ﬁnite-element analysis by G </w:t>
        </w:r>
        <w:proofErr w:type="spellStart"/>
        <w:r w:rsidRPr="007C30AB">
          <w:rPr>
            <w:sz w:val="22"/>
            <w:rPrChange w:id="454" w:author="Michael Regan" w:date="2018-12-07T23:56:00Z">
              <w:rPr>
                <w:sz w:val="22"/>
                <w:highlight w:val="yellow"/>
              </w:rPr>
            </w:rPrChange>
          </w:rPr>
          <w:t>Mathan</w:t>
        </w:r>
        <w:proofErr w:type="spellEnd"/>
        <w:r w:rsidRPr="007C30AB">
          <w:rPr>
            <w:sz w:val="22"/>
            <w:rPrChange w:id="455" w:author="Michael Regan" w:date="2018-12-07T23:56:00Z">
              <w:rPr>
                <w:sz w:val="22"/>
                <w:highlight w:val="yellow"/>
              </w:rPr>
            </w:rPrChange>
          </w:rPr>
          <w:t xml:space="preserve"> and N Siva Prasad</w:t>
        </w:r>
      </w:ins>
    </w:p>
    <w:p w:rsidR="00E25E05" w:rsidRPr="007C30AB" w:rsidRDefault="00E25E05" w:rsidP="00E25E05">
      <w:pPr>
        <w:ind w:left="426" w:hanging="426"/>
        <w:jc w:val="both"/>
        <w:rPr>
          <w:ins w:id="456" w:author="Michael Regan" w:date="2018-12-07T23:19:00Z"/>
          <w:sz w:val="22"/>
          <w:rPrChange w:id="457" w:author="Michael Regan" w:date="2018-12-07T23:56:00Z">
            <w:rPr>
              <w:ins w:id="458" w:author="Michael Regan" w:date="2018-12-07T23:19:00Z"/>
              <w:sz w:val="22"/>
              <w:highlight w:val="yellow"/>
            </w:rPr>
          </w:rPrChange>
        </w:rPr>
      </w:pPr>
      <w:ins w:id="459" w:author="Michael Regan" w:date="2018-12-07T23:19:00Z">
        <w:r w:rsidRPr="007C30AB">
          <w:rPr>
            <w:sz w:val="22"/>
            <w:rPrChange w:id="460" w:author="Michael Regan" w:date="2018-12-07T23:56:00Z">
              <w:rPr>
                <w:sz w:val="22"/>
                <w:highlight w:val="yellow"/>
              </w:rPr>
            </w:rPrChange>
          </w:rPr>
          <w:t xml:space="preserve">[4] </w:t>
        </w:r>
        <w:r w:rsidRPr="007C30AB">
          <w:rPr>
            <w:sz w:val="22"/>
            <w:rPrChange w:id="461" w:author="Michael Regan" w:date="2018-12-07T23:56:00Z">
              <w:rPr>
                <w:sz w:val="22"/>
                <w:highlight w:val="yellow"/>
              </w:rPr>
            </w:rPrChange>
          </w:rPr>
          <w:tab/>
          <w:t xml:space="preserve">A study on the sealing performance of bolted flange joints with gaskets using finite element analysis by M. Murali Krishna, M.S. </w:t>
        </w:r>
        <w:proofErr w:type="spellStart"/>
        <w:r w:rsidRPr="007C30AB">
          <w:rPr>
            <w:sz w:val="22"/>
            <w:rPrChange w:id="462" w:author="Michael Regan" w:date="2018-12-07T23:56:00Z">
              <w:rPr>
                <w:sz w:val="22"/>
                <w:highlight w:val="yellow"/>
              </w:rPr>
            </w:rPrChange>
          </w:rPr>
          <w:t>Shunmugam</w:t>
        </w:r>
        <w:proofErr w:type="spellEnd"/>
        <w:r w:rsidRPr="007C30AB">
          <w:rPr>
            <w:sz w:val="22"/>
            <w:rPrChange w:id="463" w:author="Michael Regan" w:date="2018-12-07T23:56:00Z">
              <w:rPr>
                <w:sz w:val="22"/>
                <w:highlight w:val="yellow"/>
              </w:rPr>
            </w:rPrChange>
          </w:rPr>
          <w:t>, N. Siva Prasad</w:t>
        </w:r>
      </w:ins>
    </w:p>
    <w:p w:rsidR="00E25E05" w:rsidRPr="007C30AB" w:rsidRDefault="00E25E05" w:rsidP="00E25E05">
      <w:pPr>
        <w:ind w:left="426" w:hanging="426"/>
        <w:jc w:val="both"/>
        <w:rPr>
          <w:ins w:id="464" w:author="Michael Regan" w:date="2018-12-07T23:19:00Z"/>
          <w:sz w:val="22"/>
          <w:rPrChange w:id="465" w:author="Michael Regan" w:date="2018-12-07T23:56:00Z">
            <w:rPr>
              <w:ins w:id="466" w:author="Michael Regan" w:date="2018-12-07T23:19:00Z"/>
              <w:sz w:val="22"/>
              <w:highlight w:val="yellow"/>
            </w:rPr>
          </w:rPrChange>
        </w:rPr>
      </w:pPr>
      <w:ins w:id="467" w:author="Michael Regan" w:date="2018-12-07T23:19:00Z">
        <w:r w:rsidRPr="007C30AB">
          <w:rPr>
            <w:sz w:val="22"/>
            <w:rPrChange w:id="468" w:author="Michael Regan" w:date="2018-12-07T23:56:00Z">
              <w:rPr>
                <w:sz w:val="22"/>
                <w:highlight w:val="yellow"/>
              </w:rPr>
            </w:rPrChange>
          </w:rPr>
          <w:t xml:space="preserve">[5] </w:t>
        </w:r>
        <w:r w:rsidRPr="007C30AB">
          <w:rPr>
            <w:sz w:val="22"/>
            <w:rPrChange w:id="469" w:author="Michael Regan" w:date="2018-12-07T23:56:00Z">
              <w:rPr>
                <w:sz w:val="22"/>
                <w:highlight w:val="yellow"/>
              </w:rPr>
            </w:rPrChange>
          </w:rPr>
          <w:tab/>
          <w:t>Analysis and Testing of a Ring-Joint Flange by Clifford A. Hay, P.E., Warren Brown, Ph.D., P.Eng.</w:t>
        </w:r>
      </w:ins>
    </w:p>
    <w:p w:rsidR="00E25E05" w:rsidRPr="007C30AB" w:rsidRDefault="00E25E05" w:rsidP="00E25E05">
      <w:pPr>
        <w:ind w:left="426" w:hanging="426"/>
        <w:rPr>
          <w:ins w:id="470" w:author="Michael Regan" w:date="2018-12-07T23:19:00Z"/>
          <w:sz w:val="22"/>
          <w:rPrChange w:id="471" w:author="Michael Regan" w:date="2018-12-07T23:56:00Z">
            <w:rPr>
              <w:ins w:id="472" w:author="Michael Regan" w:date="2018-12-07T23:19:00Z"/>
              <w:sz w:val="22"/>
              <w:highlight w:val="yellow"/>
            </w:rPr>
          </w:rPrChange>
        </w:rPr>
      </w:pPr>
      <w:ins w:id="473" w:author="Michael Regan" w:date="2018-12-07T23:19:00Z">
        <w:r w:rsidRPr="007C30AB">
          <w:rPr>
            <w:sz w:val="22"/>
            <w:rPrChange w:id="474" w:author="Michael Regan" w:date="2018-12-07T23:56:00Z">
              <w:rPr>
                <w:sz w:val="22"/>
                <w:highlight w:val="yellow"/>
              </w:rPr>
            </w:rPrChange>
          </w:rPr>
          <w:t xml:space="preserve">[6] </w:t>
        </w:r>
        <w:r w:rsidRPr="007C30AB">
          <w:rPr>
            <w:sz w:val="22"/>
            <w:rPrChange w:id="475" w:author="Michael Regan" w:date="2018-12-07T23:56:00Z">
              <w:rPr>
                <w:sz w:val="22"/>
                <w:highlight w:val="yellow"/>
              </w:rPr>
            </w:rPrChange>
          </w:rPr>
          <w:tab/>
        </w:r>
        <w:proofErr w:type="spellStart"/>
        <w:r w:rsidRPr="007C30AB">
          <w:rPr>
            <w:sz w:val="22"/>
            <w:rPrChange w:id="476" w:author="Michael Regan" w:date="2018-12-07T23:56:00Z">
              <w:rPr>
                <w:sz w:val="22"/>
                <w:highlight w:val="yellow"/>
              </w:rPr>
            </w:rPrChange>
          </w:rPr>
          <w:t>Flexitallic</w:t>
        </w:r>
        <w:proofErr w:type="spellEnd"/>
        <w:r w:rsidRPr="007C30AB">
          <w:rPr>
            <w:sz w:val="22"/>
            <w:rPrChange w:id="477" w:author="Michael Regan" w:date="2018-12-07T23:56:00Z">
              <w:rPr>
                <w:sz w:val="22"/>
                <w:highlight w:val="yellow"/>
              </w:rPr>
            </w:rPrChange>
          </w:rPr>
          <w:t xml:space="preserve"> Gasket Design Criteria</w:t>
        </w:r>
      </w:ins>
    </w:p>
    <w:p w:rsidR="00E25E05" w:rsidRPr="007C30AB" w:rsidRDefault="00E25E05" w:rsidP="00E25E05">
      <w:pPr>
        <w:ind w:left="426" w:hanging="426"/>
        <w:rPr>
          <w:ins w:id="478" w:author="Michael Regan" w:date="2018-12-07T23:19:00Z"/>
          <w:sz w:val="22"/>
          <w:rPrChange w:id="479" w:author="Michael Regan" w:date="2018-12-07T23:56:00Z">
            <w:rPr>
              <w:ins w:id="480" w:author="Michael Regan" w:date="2018-12-07T23:19:00Z"/>
              <w:sz w:val="22"/>
              <w:highlight w:val="yellow"/>
            </w:rPr>
          </w:rPrChange>
        </w:rPr>
      </w:pPr>
      <w:ins w:id="481" w:author="Michael Regan" w:date="2018-12-07T23:19:00Z">
        <w:r w:rsidRPr="007C30AB">
          <w:rPr>
            <w:sz w:val="22"/>
            <w:rPrChange w:id="482" w:author="Michael Regan" w:date="2018-12-07T23:56:00Z">
              <w:rPr>
                <w:sz w:val="22"/>
                <w:highlight w:val="yellow"/>
              </w:rPr>
            </w:rPrChange>
          </w:rPr>
          <w:t xml:space="preserve">[7] </w:t>
        </w:r>
        <w:r w:rsidRPr="007C30AB">
          <w:rPr>
            <w:sz w:val="22"/>
            <w:rPrChange w:id="483" w:author="Michael Regan" w:date="2018-12-07T23:56:00Z">
              <w:rPr>
                <w:sz w:val="22"/>
                <w:highlight w:val="yellow"/>
              </w:rPr>
            </w:rPrChange>
          </w:rPr>
          <w:tab/>
          <w:t xml:space="preserve">Stress Analyses and a Sealing Performance Evaluation of Pipe Flange Connections with Spiral Wound Gaskets under Internal Pressure by </w:t>
        </w:r>
        <w:proofErr w:type="spellStart"/>
        <w:r w:rsidRPr="007C30AB">
          <w:rPr>
            <w:sz w:val="22"/>
            <w:rPrChange w:id="484" w:author="Michael Regan" w:date="2018-12-07T23:56:00Z">
              <w:rPr>
                <w:sz w:val="22"/>
                <w:highlight w:val="yellow"/>
              </w:rPr>
            </w:rPrChange>
          </w:rPr>
          <w:t>Sawa</w:t>
        </w:r>
        <w:proofErr w:type="spellEnd"/>
        <w:r w:rsidRPr="007C30AB">
          <w:rPr>
            <w:sz w:val="22"/>
            <w:rPrChange w:id="485" w:author="Michael Regan" w:date="2018-12-07T23:56:00Z">
              <w:rPr>
                <w:sz w:val="22"/>
                <w:highlight w:val="yellow"/>
              </w:rPr>
            </w:rPrChange>
          </w:rPr>
          <w:t>, T., Ogata, N., Nishida, T.</w:t>
        </w:r>
      </w:ins>
    </w:p>
    <w:p w:rsidR="00E25E05" w:rsidRPr="009823EA" w:rsidRDefault="00E25E05" w:rsidP="00E25E05">
      <w:pPr>
        <w:ind w:left="426" w:hanging="426"/>
        <w:rPr>
          <w:ins w:id="486" w:author="Michael Regan" w:date="2018-12-07T23:19:00Z"/>
          <w:sz w:val="22"/>
        </w:rPr>
      </w:pPr>
      <w:ins w:id="487" w:author="Michael Regan" w:date="2018-12-07T23:19:00Z">
        <w:r w:rsidRPr="007C30AB">
          <w:rPr>
            <w:sz w:val="22"/>
            <w:rPrChange w:id="488" w:author="Michael Regan" w:date="2018-12-07T23:56:00Z">
              <w:rPr>
                <w:sz w:val="22"/>
                <w:highlight w:val="yellow"/>
              </w:rPr>
            </w:rPrChange>
          </w:rPr>
          <w:t xml:space="preserve">[8] </w:t>
        </w:r>
        <w:r w:rsidRPr="007C30AB">
          <w:rPr>
            <w:sz w:val="22"/>
            <w:rPrChange w:id="489" w:author="Michael Regan" w:date="2018-12-07T23:56:00Z">
              <w:rPr>
                <w:sz w:val="22"/>
                <w:highlight w:val="yellow"/>
              </w:rPr>
            </w:rPrChange>
          </w:rPr>
          <w:tab/>
          <w:t>Smith Gasket Brochure</w:t>
        </w:r>
      </w:ins>
    </w:p>
    <w:p w:rsidR="00A7573E" w:rsidRPr="007762DD" w:rsidDel="00E25E05" w:rsidRDefault="00A7573E" w:rsidP="00A7573E">
      <w:pPr>
        <w:rPr>
          <w:del w:id="490" w:author="Michael Regan" w:date="2018-12-07T23:19:00Z"/>
          <w:sz w:val="22"/>
        </w:rPr>
      </w:pPr>
      <w:del w:id="491" w:author="Michael Regan" w:date="2018-12-07T23:19:00Z">
        <w:r w:rsidDel="00E25E05">
          <w:rPr>
            <w:sz w:val="22"/>
          </w:rPr>
          <w:delText xml:space="preserve">[1] </w:delText>
        </w:r>
        <w:r w:rsidRPr="007762DD" w:rsidDel="00E25E05">
          <w:rPr>
            <w:sz w:val="22"/>
          </w:rPr>
          <w:delText>ASME B16.5: Pipe Flanges and Flanged Fittings (2017 Edition)</w:delText>
        </w:r>
      </w:del>
    </w:p>
    <w:p w:rsidR="00A7573E" w:rsidRPr="007762DD" w:rsidDel="00E25E05" w:rsidRDefault="00A7573E" w:rsidP="00A7573E">
      <w:pPr>
        <w:rPr>
          <w:del w:id="492" w:author="Michael Regan" w:date="2018-12-07T23:19:00Z"/>
          <w:sz w:val="22"/>
        </w:rPr>
      </w:pPr>
      <w:del w:id="493" w:author="Michael Regan" w:date="2018-12-07T23:19:00Z">
        <w:r w:rsidRPr="007762DD" w:rsidDel="00E25E05">
          <w:rPr>
            <w:sz w:val="22"/>
          </w:rPr>
          <w:delText>[2]</w:delText>
        </w:r>
        <w:r w:rsidDel="00E25E05">
          <w:rPr>
            <w:sz w:val="22"/>
          </w:rPr>
          <w:delText xml:space="preserve"> </w:delText>
        </w:r>
        <w:r w:rsidRPr="007762DD" w:rsidDel="00E25E05">
          <w:rPr>
            <w:sz w:val="22"/>
          </w:rPr>
          <w:delText>ASME B16.20: Metallic Gaskets for Pipe Flanges (2017 Edition)</w:delText>
        </w:r>
      </w:del>
    </w:p>
    <w:p w:rsidR="00A7573E" w:rsidRPr="00A869AD" w:rsidDel="00E25E05" w:rsidRDefault="00A7573E" w:rsidP="00A7573E">
      <w:pPr>
        <w:rPr>
          <w:del w:id="494" w:author="Michael Regan" w:date="2018-12-07T23:19:00Z"/>
          <w:color w:val="FF0000"/>
          <w:sz w:val="22"/>
        </w:rPr>
      </w:pPr>
      <w:del w:id="495" w:author="Michael Regan" w:date="2018-12-07T23:19:00Z">
        <w:r w:rsidRPr="00A869AD" w:rsidDel="00E25E05">
          <w:rPr>
            <w:color w:val="FF0000"/>
            <w:sz w:val="22"/>
          </w:rPr>
          <w:delText>[3] A study on the sealing performance of ﬂange joints with gaskets under external bending using ﬁnite-element analysis by G Mathan and N Siva Prasad</w:delText>
        </w:r>
      </w:del>
    </w:p>
    <w:p w:rsidR="00A7573E" w:rsidRPr="00D41049" w:rsidRDefault="00A7573E" w:rsidP="00A7573E">
      <w:pPr>
        <w:rPr>
          <w:b/>
          <w:sz w:val="22"/>
        </w:rPr>
      </w:pPr>
    </w:p>
    <w:p w:rsidR="005254C2" w:rsidRDefault="005254C2" w:rsidP="005254C2">
      <w:pPr>
        <w:autoSpaceDE w:val="0"/>
        <w:autoSpaceDN w:val="0"/>
        <w:adjustRightInd w:val="0"/>
        <w:rPr>
          <w:ins w:id="496" w:author="Sam Gilbert" w:date="2018-12-08T08:13:00Z"/>
          <w:rFonts w:cstheme="minorHAnsi"/>
          <w:sz w:val="22"/>
        </w:rPr>
      </w:pPr>
      <w:ins w:id="497" w:author="Sam Gilbert" w:date="2018-12-08T08:13:00Z">
        <w:r>
          <w:rPr>
            <w:rFonts w:cstheme="minorHAnsi"/>
            <w:sz w:val="22"/>
          </w:rPr>
          <w:t>[9] Concepts and Application of Finite Element Analysis (4</w:t>
        </w:r>
        <w:r w:rsidRPr="00854818">
          <w:rPr>
            <w:rFonts w:cstheme="minorHAnsi"/>
            <w:sz w:val="22"/>
            <w:vertAlign w:val="superscript"/>
          </w:rPr>
          <w:t>th</w:t>
        </w:r>
        <w:r>
          <w:rPr>
            <w:rFonts w:cstheme="minorHAnsi"/>
            <w:sz w:val="22"/>
          </w:rPr>
          <w:t xml:space="preserve"> Edition), Robert Cook, David </w:t>
        </w:r>
        <w:proofErr w:type="spellStart"/>
        <w:r>
          <w:rPr>
            <w:rFonts w:cstheme="minorHAnsi"/>
            <w:sz w:val="22"/>
          </w:rPr>
          <w:t>Malkus</w:t>
        </w:r>
        <w:proofErr w:type="spellEnd"/>
        <w:r>
          <w:rPr>
            <w:rFonts w:cstheme="minorHAnsi"/>
            <w:sz w:val="22"/>
          </w:rPr>
          <w:t xml:space="preserve">, Michael </w:t>
        </w:r>
        <w:proofErr w:type="spellStart"/>
        <w:r>
          <w:rPr>
            <w:rFonts w:cstheme="minorHAnsi"/>
            <w:sz w:val="22"/>
          </w:rPr>
          <w:t>Plesha</w:t>
        </w:r>
        <w:proofErr w:type="spellEnd"/>
        <w:r>
          <w:rPr>
            <w:rFonts w:cstheme="minorHAnsi"/>
            <w:sz w:val="22"/>
          </w:rPr>
          <w:t>, Robert Witt, University of Wisconsin – Madison, 2002</w:t>
        </w:r>
      </w:ins>
    </w:p>
    <w:p w:rsidR="005254C2" w:rsidRPr="00EC6E32" w:rsidRDefault="005254C2" w:rsidP="005254C2">
      <w:pPr>
        <w:autoSpaceDE w:val="0"/>
        <w:autoSpaceDN w:val="0"/>
        <w:adjustRightInd w:val="0"/>
        <w:rPr>
          <w:ins w:id="498" w:author="Sam Gilbert" w:date="2018-12-08T08:13:00Z"/>
          <w:rFonts w:cstheme="minorHAnsi"/>
          <w:sz w:val="22"/>
          <w:szCs w:val="22"/>
        </w:rPr>
      </w:pPr>
      <w:ins w:id="499" w:author="Sam Gilbert" w:date="2018-12-08T08:13:00Z">
        <w:r w:rsidRPr="00C62596">
          <w:rPr>
            <w:rFonts w:cstheme="minorHAnsi"/>
            <w:sz w:val="22"/>
          </w:rPr>
          <w:t>[</w:t>
        </w:r>
        <w:r>
          <w:rPr>
            <w:rFonts w:cstheme="minorHAnsi"/>
            <w:sz w:val="22"/>
          </w:rPr>
          <w:t>10</w:t>
        </w:r>
        <w:r w:rsidRPr="00C62596">
          <w:rPr>
            <w:rFonts w:cstheme="minorHAnsi"/>
            <w:sz w:val="22"/>
          </w:rPr>
          <w:t xml:space="preserve">] 2D Triangular </w:t>
        </w:r>
        <w:r w:rsidRPr="00EC6E32">
          <w:rPr>
            <w:rFonts w:cstheme="minorHAnsi"/>
            <w:sz w:val="22"/>
            <w:szCs w:val="22"/>
          </w:rPr>
          <w:t>Elements - http://www.unm.edu/~bgreen/ME360/2D%20Triangular%20Elements.pdf</w:t>
        </w:r>
      </w:ins>
    </w:p>
    <w:p w:rsidR="005254C2" w:rsidRPr="00EC6E32" w:rsidRDefault="005254C2" w:rsidP="005254C2">
      <w:pPr>
        <w:rPr>
          <w:ins w:id="500" w:author="Sam Gilbert" w:date="2018-12-08T08:13:00Z"/>
          <w:rFonts w:cstheme="minorHAnsi"/>
          <w:sz w:val="22"/>
          <w:szCs w:val="22"/>
        </w:rPr>
      </w:pPr>
      <w:ins w:id="501" w:author="Sam Gilbert" w:date="2018-12-08T08:13:00Z">
        <w:r w:rsidRPr="00EC6E32">
          <w:rPr>
            <w:rFonts w:cstheme="minorHAnsi"/>
            <w:sz w:val="22"/>
            <w:szCs w:val="22"/>
          </w:rPr>
          <w:t xml:space="preserve"> Accessed on 2018 Dec 06</w:t>
        </w:r>
      </w:ins>
    </w:p>
    <w:p w:rsidR="00A7573E" w:rsidRPr="0003446D" w:rsidRDefault="00A7573E" w:rsidP="00AD756C">
      <w:pPr>
        <w:rPr>
          <w:b/>
        </w:rPr>
      </w:pPr>
    </w:p>
    <w:sectPr w:rsidR="00A7573E" w:rsidRPr="0003446D" w:rsidSect="0003446D">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F3F63" w:rsidRDefault="004F3F63" w:rsidP="00A42C4F">
      <w:r>
        <w:separator/>
      </w:r>
    </w:p>
  </w:endnote>
  <w:endnote w:type="continuationSeparator" w:id="0">
    <w:p w:rsidR="004F3F63" w:rsidRDefault="004F3F63" w:rsidP="00A42C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22071058"/>
      <w:docPartObj>
        <w:docPartGallery w:val="Page Numbers (Bottom of Page)"/>
        <w:docPartUnique/>
      </w:docPartObj>
    </w:sdtPr>
    <w:sdtContent>
      <w:p w:rsidR="005254C2" w:rsidRDefault="005254C2" w:rsidP="005254C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5254C2" w:rsidRDefault="005254C2" w:rsidP="00A42C4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84378784"/>
      <w:docPartObj>
        <w:docPartGallery w:val="Page Numbers (Bottom of Page)"/>
        <w:docPartUnique/>
      </w:docPartObj>
    </w:sdtPr>
    <w:sdtContent>
      <w:p w:rsidR="005254C2" w:rsidRDefault="005254C2" w:rsidP="005254C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5254C2" w:rsidRDefault="005254C2" w:rsidP="00A42C4F">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F3F63" w:rsidRDefault="004F3F63" w:rsidP="00A42C4F">
      <w:r>
        <w:separator/>
      </w:r>
    </w:p>
  </w:footnote>
  <w:footnote w:type="continuationSeparator" w:id="0">
    <w:p w:rsidR="004F3F63" w:rsidRDefault="004F3F63" w:rsidP="00A42C4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7F0327"/>
    <w:multiLevelType w:val="hybridMultilevel"/>
    <w:tmpl w:val="55E214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FDA7A69"/>
    <w:multiLevelType w:val="hybridMultilevel"/>
    <w:tmpl w:val="AFD285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3B375C4"/>
    <w:multiLevelType w:val="hybridMultilevel"/>
    <w:tmpl w:val="F114337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79115DC2"/>
    <w:multiLevelType w:val="hybridMultilevel"/>
    <w:tmpl w:val="76D422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am Gilbert">
    <w15:presenceInfo w15:providerId="Windows Live" w15:userId="0748448b5afd1bf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C61"/>
    <w:rsid w:val="00005626"/>
    <w:rsid w:val="0002768E"/>
    <w:rsid w:val="0003446D"/>
    <w:rsid w:val="000B39EE"/>
    <w:rsid w:val="001266F4"/>
    <w:rsid w:val="001B4DA3"/>
    <w:rsid w:val="001F29DC"/>
    <w:rsid w:val="00242207"/>
    <w:rsid w:val="002455F7"/>
    <w:rsid w:val="00254C95"/>
    <w:rsid w:val="00266EDB"/>
    <w:rsid w:val="002B42DC"/>
    <w:rsid w:val="002B6C61"/>
    <w:rsid w:val="0030266E"/>
    <w:rsid w:val="00394028"/>
    <w:rsid w:val="003A7E44"/>
    <w:rsid w:val="003C3D78"/>
    <w:rsid w:val="003C76A3"/>
    <w:rsid w:val="003F7318"/>
    <w:rsid w:val="00430B70"/>
    <w:rsid w:val="00480215"/>
    <w:rsid w:val="004A0105"/>
    <w:rsid w:val="004A2B31"/>
    <w:rsid w:val="004F3F63"/>
    <w:rsid w:val="00505EDE"/>
    <w:rsid w:val="005254C2"/>
    <w:rsid w:val="005260BD"/>
    <w:rsid w:val="005569ED"/>
    <w:rsid w:val="00571BF3"/>
    <w:rsid w:val="00583308"/>
    <w:rsid w:val="00584B11"/>
    <w:rsid w:val="005C0B67"/>
    <w:rsid w:val="005D0395"/>
    <w:rsid w:val="005D27C5"/>
    <w:rsid w:val="005E4E94"/>
    <w:rsid w:val="00604C8E"/>
    <w:rsid w:val="006250BA"/>
    <w:rsid w:val="00655C39"/>
    <w:rsid w:val="00676CD1"/>
    <w:rsid w:val="0069372D"/>
    <w:rsid w:val="006D28B2"/>
    <w:rsid w:val="00701423"/>
    <w:rsid w:val="00712B44"/>
    <w:rsid w:val="0071734F"/>
    <w:rsid w:val="00745D30"/>
    <w:rsid w:val="00761BE6"/>
    <w:rsid w:val="007900A8"/>
    <w:rsid w:val="007C30AB"/>
    <w:rsid w:val="007D0209"/>
    <w:rsid w:val="007E3304"/>
    <w:rsid w:val="00817549"/>
    <w:rsid w:val="00854A0D"/>
    <w:rsid w:val="00876D12"/>
    <w:rsid w:val="00890EB5"/>
    <w:rsid w:val="008A0201"/>
    <w:rsid w:val="008B7094"/>
    <w:rsid w:val="00914190"/>
    <w:rsid w:val="00941B36"/>
    <w:rsid w:val="00992F72"/>
    <w:rsid w:val="0099629B"/>
    <w:rsid w:val="00A134E0"/>
    <w:rsid w:val="00A40ABD"/>
    <w:rsid w:val="00A420F1"/>
    <w:rsid w:val="00A42C4F"/>
    <w:rsid w:val="00A7573E"/>
    <w:rsid w:val="00AA4F57"/>
    <w:rsid w:val="00AB1A1E"/>
    <w:rsid w:val="00AD5D4E"/>
    <w:rsid w:val="00AD756C"/>
    <w:rsid w:val="00B17444"/>
    <w:rsid w:val="00B82892"/>
    <w:rsid w:val="00BB3FBE"/>
    <w:rsid w:val="00BB711B"/>
    <w:rsid w:val="00C24F95"/>
    <w:rsid w:val="00CA2658"/>
    <w:rsid w:val="00CB77AA"/>
    <w:rsid w:val="00D003A7"/>
    <w:rsid w:val="00D21751"/>
    <w:rsid w:val="00DC1352"/>
    <w:rsid w:val="00DD5C77"/>
    <w:rsid w:val="00DE276C"/>
    <w:rsid w:val="00DF16E6"/>
    <w:rsid w:val="00E25E05"/>
    <w:rsid w:val="00E5713D"/>
    <w:rsid w:val="00EA5B70"/>
    <w:rsid w:val="00ED28BE"/>
    <w:rsid w:val="00EE623E"/>
    <w:rsid w:val="00EF6D51"/>
    <w:rsid w:val="00F27962"/>
    <w:rsid w:val="00F900E8"/>
    <w:rsid w:val="00FA3E5F"/>
    <w:rsid w:val="00FD6F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A45A23"/>
  <w15:chartTrackingRefBased/>
  <w15:docId w15:val="{581B79EC-7F4D-8242-9519-B41684C130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1751"/>
    <w:pPr>
      <w:ind w:left="720"/>
      <w:contextualSpacing/>
    </w:pPr>
  </w:style>
  <w:style w:type="paragraph" w:styleId="Header">
    <w:name w:val="header"/>
    <w:basedOn w:val="Normal"/>
    <w:link w:val="HeaderChar"/>
    <w:uiPriority w:val="99"/>
    <w:unhideWhenUsed/>
    <w:rsid w:val="00A42C4F"/>
    <w:pPr>
      <w:tabs>
        <w:tab w:val="center" w:pos="4680"/>
        <w:tab w:val="right" w:pos="9360"/>
      </w:tabs>
    </w:pPr>
  </w:style>
  <w:style w:type="character" w:customStyle="1" w:styleId="HeaderChar">
    <w:name w:val="Header Char"/>
    <w:basedOn w:val="DefaultParagraphFont"/>
    <w:link w:val="Header"/>
    <w:uiPriority w:val="99"/>
    <w:rsid w:val="00A42C4F"/>
  </w:style>
  <w:style w:type="paragraph" w:styleId="Footer">
    <w:name w:val="footer"/>
    <w:basedOn w:val="Normal"/>
    <w:link w:val="FooterChar"/>
    <w:uiPriority w:val="99"/>
    <w:unhideWhenUsed/>
    <w:rsid w:val="00A42C4F"/>
    <w:pPr>
      <w:tabs>
        <w:tab w:val="center" w:pos="4680"/>
        <w:tab w:val="right" w:pos="9360"/>
      </w:tabs>
    </w:pPr>
  </w:style>
  <w:style w:type="character" w:customStyle="1" w:styleId="FooterChar">
    <w:name w:val="Footer Char"/>
    <w:basedOn w:val="DefaultParagraphFont"/>
    <w:link w:val="Footer"/>
    <w:uiPriority w:val="99"/>
    <w:rsid w:val="00A42C4F"/>
  </w:style>
  <w:style w:type="character" w:styleId="PageNumber">
    <w:name w:val="page number"/>
    <w:basedOn w:val="DefaultParagraphFont"/>
    <w:uiPriority w:val="99"/>
    <w:semiHidden/>
    <w:unhideWhenUsed/>
    <w:rsid w:val="00A42C4F"/>
  </w:style>
  <w:style w:type="paragraph" w:styleId="Caption">
    <w:name w:val="caption"/>
    <w:basedOn w:val="Normal"/>
    <w:next w:val="Normal"/>
    <w:uiPriority w:val="35"/>
    <w:unhideWhenUsed/>
    <w:qFormat/>
    <w:rsid w:val="00EE623E"/>
    <w:pPr>
      <w:spacing w:after="200"/>
    </w:pPr>
    <w:rPr>
      <w:i/>
      <w:iCs/>
      <w:color w:val="44546A" w:themeColor="text2"/>
      <w:sz w:val="18"/>
      <w:szCs w:val="18"/>
    </w:rPr>
  </w:style>
  <w:style w:type="table" w:styleId="TableGrid">
    <w:name w:val="Table Grid"/>
    <w:basedOn w:val="TableNormal"/>
    <w:uiPriority w:val="39"/>
    <w:rsid w:val="00A7573E"/>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61BE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61BE6"/>
    <w:rPr>
      <w:rFonts w:ascii="Times New Roman" w:hAnsi="Times New Roman" w:cs="Times New Roman"/>
      <w:sz w:val="18"/>
      <w:szCs w:val="18"/>
    </w:rPr>
  </w:style>
  <w:style w:type="paragraph" w:styleId="HTMLPreformatted">
    <w:name w:val="HTML Preformatted"/>
    <w:basedOn w:val="Normal"/>
    <w:link w:val="HTMLPreformattedChar"/>
    <w:uiPriority w:val="99"/>
    <w:semiHidden/>
    <w:unhideWhenUsed/>
    <w:rsid w:val="008175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1754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0298005">
      <w:bodyDiv w:val="1"/>
      <w:marLeft w:val="0"/>
      <w:marRight w:val="0"/>
      <w:marTop w:val="0"/>
      <w:marBottom w:val="0"/>
      <w:divBdr>
        <w:top w:val="none" w:sz="0" w:space="0" w:color="auto"/>
        <w:left w:val="none" w:sz="0" w:space="0" w:color="auto"/>
        <w:bottom w:val="none" w:sz="0" w:space="0" w:color="auto"/>
        <w:right w:val="none" w:sz="0" w:space="0" w:color="auto"/>
      </w:divBdr>
    </w:div>
    <w:div w:id="1822387602">
      <w:bodyDiv w:val="1"/>
      <w:marLeft w:val="0"/>
      <w:marRight w:val="0"/>
      <w:marTop w:val="0"/>
      <w:marBottom w:val="0"/>
      <w:divBdr>
        <w:top w:val="none" w:sz="0" w:space="0" w:color="auto"/>
        <w:left w:val="none" w:sz="0" w:space="0" w:color="auto"/>
        <w:bottom w:val="none" w:sz="0" w:space="0" w:color="auto"/>
        <w:right w:val="none" w:sz="0" w:space="0" w:color="auto"/>
      </w:divBdr>
    </w:div>
    <w:div w:id="1880125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tiff"/><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tiff"/><Relationship Id="rId40" Type="http://schemas.openxmlformats.org/officeDocument/2006/relationships/image" Target="media/image32.tiff"/><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tiff"/><Relationship Id="rId20" Type="http://schemas.openxmlformats.org/officeDocument/2006/relationships/image" Target="media/image12.png"/><Relationship Id="rId41"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3560</Words>
  <Characters>20295</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Regan</dc:creator>
  <cp:keywords/>
  <dc:description/>
  <cp:lastModifiedBy>Sam Gilbert</cp:lastModifiedBy>
  <cp:revision>2</cp:revision>
  <dcterms:created xsi:type="dcterms:W3CDTF">2018-12-08T13:16:00Z</dcterms:created>
  <dcterms:modified xsi:type="dcterms:W3CDTF">2018-12-08T13:16:00Z</dcterms:modified>
</cp:coreProperties>
</file>